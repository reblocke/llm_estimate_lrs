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3F20F" w14:textId="77777777" w:rsidR="007070FF" w:rsidRDefault="00000000">
      <w:pPr>
        <w:pStyle w:val="Heading1"/>
      </w:pPr>
      <w:r>
        <w:t xml:space="preserve">Title: </w:t>
      </w:r>
    </w:p>
    <w:p w14:paraId="59F9E7A3" w14:textId="77777777" w:rsidR="007070FF" w:rsidRDefault="00000000">
      <w:r>
        <w:t>Estimation of Medical Diagnostic Likelihood Ratios Using Artificial Intelligence</w:t>
      </w:r>
    </w:p>
    <w:p w14:paraId="63384F46" w14:textId="77777777" w:rsidR="007070FF" w:rsidRDefault="007070FF"/>
    <w:p w14:paraId="02462253" w14:textId="77777777" w:rsidR="007070FF" w:rsidRDefault="00000000">
      <w:pPr>
        <w:pStyle w:val="Heading1"/>
      </w:pPr>
      <w:r>
        <w:t>Authors:</w:t>
      </w:r>
    </w:p>
    <w:p w14:paraId="579F8139" w14:textId="77777777" w:rsidR="007070FF" w:rsidRDefault="00000000">
      <w:r>
        <w:t>Paul Chong, MD¹, Shuhan He, MD</w:t>
      </w:r>
      <w:proofErr w:type="gramStart"/>
      <w:r>
        <w:t>²,³</w:t>
      </w:r>
      <w:proofErr w:type="gramEnd"/>
      <w:r>
        <w:t>, Kian Samadian, MD², Amal Mohamed, MBBCh², Boyu Peng, MSc⁴, Emma Chua⁵, Cory Rohlfsen, MD⁶, and Brian W. Locke, MD, MSc⁷</w:t>
      </w:r>
    </w:p>
    <w:p w14:paraId="1D2D54F5" w14:textId="77777777" w:rsidR="007070FF" w:rsidRDefault="007070FF"/>
    <w:p w14:paraId="6F20FF09" w14:textId="77777777" w:rsidR="007070FF" w:rsidRDefault="00000000">
      <w:pPr>
        <w:rPr>
          <w:b/>
          <w:bCs/>
        </w:rPr>
      </w:pPr>
      <w:r>
        <w:rPr>
          <w:b/>
          <w:bCs/>
        </w:rPr>
        <w:t xml:space="preserve">Affiliations: </w:t>
      </w:r>
    </w:p>
    <w:p w14:paraId="5FE4F9C6" w14:textId="77777777" w:rsidR="007070FF" w:rsidRDefault="00000000">
      <w:r>
        <w:t>¹ School of Osteopathic Medicine, Campbell University, Lillington, North Carolina, USA</w:t>
      </w:r>
      <w:r>
        <w:br/>
        <w:t>² Department of Emergency Medicine, Massachusetts General Hospital, Boston, Massachusetts, USA</w:t>
      </w:r>
      <w:r>
        <w:br/>
        <w:t>³ Lab of Computer Science, Harvard Medical School, Boston, Massachusetts, USA</w:t>
      </w:r>
      <w:r>
        <w:br/>
        <w:t>⁴ MSDA Program, MGH Institute of Health Professions, Boston, Massachusetts, USA</w:t>
      </w:r>
      <w:r>
        <w:br/>
        <w:t>⁵ Department of Natural Sciences, Pasadena City College, Pasadena, California, USA</w:t>
      </w:r>
      <w:r>
        <w:br/>
        <w:t>⁶ Department of Medicine, University of Nebraska Medical Center, Omaha, Nebraska, USA</w:t>
      </w:r>
      <w:r>
        <w:br/>
        <w:t>⁷ Department of Pulmonary and Critical Care, Intermountain Medical Center, Murray, Utah, USA</w:t>
      </w:r>
    </w:p>
    <w:p w14:paraId="6E4F045B" w14:textId="77777777" w:rsidR="007070FF" w:rsidRDefault="007070FF"/>
    <w:p w14:paraId="686718AF" w14:textId="77777777" w:rsidR="007070FF" w:rsidRDefault="00000000">
      <w:r>
        <w:rPr>
          <w:b/>
          <w:bCs/>
        </w:rPr>
        <w:t>Corresponding Author:</w:t>
      </w:r>
      <w:r>
        <w:t xml:space="preserve"> Brian W. Locke, MD, MSc, Assistant Professor of Research, Shock Trauma Intensive Care Unit, Intermountain Medical Center, 5121 Cottonwood Street, Murray, Utah 84107, USA. Email: </w:t>
      </w:r>
      <w:hyperlink r:id="rId5">
        <w:r>
          <w:rPr>
            <w:color w:val="467886"/>
            <w:u w:val="single"/>
          </w:rPr>
          <w:t>brian.locke@imail.org</w:t>
        </w:r>
      </w:hyperlink>
      <w:r>
        <w:t xml:space="preserve"> </w:t>
      </w:r>
    </w:p>
    <w:p w14:paraId="562AD48E" w14:textId="77777777" w:rsidR="007070FF" w:rsidRDefault="007070FF"/>
    <w:p w14:paraId="44292367" w14:textId="77777777" w:rsidR="007070FF" w:rsidRDefault="00000000">
      <w:r>
        <w:t>Dr. Locke has full access to all the data in the study and takes responsibility for the integrity of the data and the accuracy of the data analysis.</w:t>
      </w:r>
    </w:p>
    <w:p w14:paraId="793FFBC2" w14:textId="77777777" w:rsidR="007070FF" w:rsidRDefault="007070FF"/>
    <w:p w14:paraId="26AA3D69" w14:textId="77777777" w:rsidR="007070FF" w:rsidRDefault="00000000">
      <w:pPr>
        <w:rPr>
          <w:b/>
          <w:bCs/>
        </w:rPr>
      </w:pPr>
      <w:r>
        <w:rPr>
          <w:b/>
          <w:bCs/>
        </w:rPr>
        <w:t>Financial Support</w:t>
      </w:r>
    </w:p>
    <w:p w14:paraId="6C02A941" w14:textId="77777777" w:rsidR="007070FF" w:rsidRDefault="00000000">
      <w:pPr>
        <w:rPr>
          <w:ins w:id="0" w:author="Amal Mohamed" w:date="2025-11-08T19:09:00Z"/>
        </w:rPr>
      </w:pPr>
      <w:r>
        <w:t>This research was supported by a grant from the Intermountain Fund (B.W.L.)</w:t>
      </w:r>
    </w:p>
    <w:p w14:paraId="3D2400B9" w14:textId="77777777" w:rsidR="007070FF" w:rsidRDefault="007070FF">
      <w:pPr>
        <w:rPr>
          <w:b/>
          <w:bCs/>
        </w:rPr>
      </w:pPr>
    </w:p>
    <w:p w14:paraId="293C9871" w14:textId="77777777" w:rsidR="007070FF" w:rsidRDefault="00000000">
      <w:pPr>
        <w:rPr>
          <w:b/>
          <w:bCs/>
        </w:rPr>
      </w:pPr>
      <w:r>
        <w:rPr>
          <w:b/>
          <w:bCs/>
        </w:rPr>
        <w:t>Conflicts of Interest</w:t>
      </w:r>
    </w:p>
    <w:p w14:paraId="14B0FBB9" w14:textId="77777777" w:rsidR="007070FF" w:rsidRDefault="00000000">
      <w:r>
        <w:t xml:space="preserve">Brian Locke: Dr. Locke claims an equity interest in Mountain </w:t>
      </w:r>
      <w:proofErr w:type="gramStart"/>
      <w:r>
        <w:t>Biometrics,</w:t>
      </w:r>
      <w:proofErr w:type="gramEnd"/>
      <w:r>
        <w:t xml:space="preserve"> a startup focused on machine learning medical time series data. </w:t>
      </w:r>
    </w:p>
    <w:p w14:paraId="64B5A56C" w14:textId="77777777" w:rsidR="007070FF" w:rsidRDefault="007070FF"/>
    <w:p w14:paraId="2798096F" w14:textId="77777777" w:rsidR="007070FF" w:rsidRDefault="00000000">
      <w:r>
        <w:t>Shuhan He: Dr. Shuhan He is employed by Mass General Physician Organization and Mass General Institute of Health Professions and has received consulting fees from Franchise Medicine. He is an unpaid volunteer at Health Tech Without Borders and ConductScience.org. No other disclosures are reported.</w:t>
      </w:r>
    </w:p>
    <w:p w14:paraId="0EAEC211" w14:textId="77777777" w:rsidR="007070FF" w:rsidRDefault="007070FF">
      <w:pPr>
        <w:spacing w:after="160" w:line="278" w:lineRule="auto"/>
      </w:pPr>
    </w:p>
    <w:p w14:paraId="6157B860" w14:textId="77777777" w:rsidR="007070FF" w:rsidRDefault="00000000">
      <w:pPr>
        <w:spacing w:after="160" w:line="278" w:lineRule="auto"/>
      </w:pPr>
      <w:r>
        <w:t xml:space="preserve">Boyu Peng: Mr. Boyu Peng was employed by </w:t>
      </w:r>
      <w:proofErr w:type="spellStart"/>
      <w:r>
        <w:t>ConductScience</w:t>
      </w:r>
      <w:proofErr w:type="spellEnd"/>
      <w:r>
        <w:t xml:space="preserve"> Inc. and serves as Adjunct Faculty at the Massachusetts General Hospital Institute of Health Professions. These affiliations are not relevant to the work presented in this article. No other conflicts of interest are declared.</w:t>
      </w:r>
    </w:p>
    <w:p w14:paraId="7D492F89" w14:textId="77777777" w:rsidR="007070FF" w:rsidRDefault="00000000">
      <w:pPr>
        <w:spacing w:after="160" w:line="278" w:lineRule="auto"/>
        <w:rPr>
          <w:b/>
          <w:bCs/>
        </w:rPr>
      </w:pPr>
      <w:ins w:id="1" w:author="Amal Mohamed" w:date="2025-11-08T19:13:00Z">
        <w:r>
          <w:t>The remaining authors have no conflict of interest to declare.</w:t>
        </w:r>
      </w:ins>
      <w:r>
        <w:br w:type="page"/>
      </w:r>
    </w:p>
    <w:p w14:paraId="7BB193DA" w14:textId="77777777" w:rsidR="007070FF" w:rsidRDefault="00000000">
      <w:pPr>
        <w:rPr>
          <w:ins w:id="2" w:author="Amal Mohamed" w:date="2025-11-09T20:10:00Z"/>
          <w:b/>
          <w:bCs/>
        </w:rPr>
      </w:pPr>
      <w:ins w:id="3" w:author="Amal Mohamed" w:date="2025-11-09T20:10:00Z">
        <w:r>
          <w:rPr>
            <w:b/>
            <w:bCs/>
          </w:rPr>
          <w:lastRenderedPageBreak/>
          <w:t>Use of AI:</w:t>
        </w:r>
      </w:ins>
    </w:p>
    <w:p w14:paraId="6682006A" w14:textId="77777777" w:rsidR="007070FF" w:rsidRPr="007070FF" w:rsidRDefault="00000000">
      <w:pPr>
        <w:rPr>
          <w:ins w:id="4" w:author="Amal Mohamed" w:date="2025-11-09T20:10:00Z"/>
          <w:rPrChange w:id="5" w:author="Amal Mohamed" w:date="2025-11-09T20:10:00Z">
            <w:rPr>
              <w:ins w:id="6" w:author="Amal Mohamed" w:date="2025-11-09T20:10:00Z"/>
              <w:b/>
              <w:bCs/>
            </w:rPr>
          </w:rPrChange>
        </w:rPr>
      </w:pPr>
      <w:ins w:id="7" w:author="Amal Mohamed" w:date="2025-11-09T20:10:00Z">
        <w:r>
          <w:rPr>
            <w:rPrChange w:id="8" w:author="Amal Mohamed" w:date="2025-11-09T20:10:00Z">
              <w:rPr>
                <w:b/>
                <w:bCs/>
              </w:rPr>
            </w:rPrChange>
          </w:rPr>
          <w:t>Generative AI tools were used solely for language editing of the manuscript. All content, interpretations, and final decisions were made by the authors, who take full responsibility for the work.</w:t>
        </w:r>
      </w:ins>
    </w:p>
    <w:p w14:paraId="2456C3D7" w14:textId="77777777" w:rsidR="007070FF" w:rsidRDefault="007070FF">
      <w:pPr>
        <w:rPr>
          <w:ins w:id="9" w:author="Amal Mohamed" w:date="2025-11-09T20:10:00Z"/>
          <w:b/>
          <w:bCs/>
        </w:rPr>
      </w:pPr>
    </w:p>
    <w:p w14:paraId="2FA3E713" w14:textId="77777777" w:rsidR="007070FF" w:rsidRDefault="00000000">
      <w:commentRangeStart w:id="10"/>
      <w:r>
        <w:rPr>
          <w:b/>
          <w:bCs/>
        </w:rPr>
        <w:t>Description:</w:t>
      </w:r>
      <w:commentRangeEnd w:id="10"/>
      <w:r>
        <w:commentReference w:id="10"/>
      </w:r>
    </w:p>
    <w:p w14:paraId="3DE480D2" w14:textId="77777777" w:rsidR="007070FF" w:rsidRDefault="00000000">
      <w:r>
        <w:t xml:space="preserve">Large language model-estimated diagnostic likelihood ratios showed negligible bias bounded disagreement with 700 literature-reported likelihood ratios, demonstrating their potential to supply evidence weights for Bayesian reasoning in clinical diagnosis. </w:t>
      </w:r>
    </w:p>
    <w:p w14:paraId="022EC59F" w14:textId="77777777" w:rsidR="007070FF" w:rsidRDefault="007070FF"/>
    <w:p w14:paraId="57600342" w14:textId="77777777" w:rsidR="007070FF" w:rsidRDefault="00000000">
      <w:pPr>
        <w:spacing w:after="160" w:line="278" w:lineRule="auto"/>
        <w:rPr>
          <w:b/>
          <w:bCs/>
          <w:color w:val="0D0D0D"/>
        </w:rPr>
      </w:pPr>
      <w:r>
        <w:br w:type="page"/>
      </w:r>
    </w:p>
    <w:p w14:paraId="1969D20C" w14:textId="77777777" w:rsidR="007070FF" w:rsidRDefault="00000000">
      <w:pPr>
        <w:pStyle w:val="Heading1"/>
      </w:pPr>
      <w:r>
        <w:lastRenderedPageBreak/>
        <w:t>Abstract:</w:t>
      </w:r>
    </w:p>
    <w:p w14:paraId="0BABE364" w14:textId="77777777" w:rsidR="007070FF" w:rsidRDefault="007070FF">
      <w:pPr>
        <w:rPr>
          <w:i/>
          <w:iCs/>
        </w:rPr>
      </w:pPr>
    </w:p>
    <w:p w14:paraId="5C3F1C50" w14:textId="77777777" w:rsidR="007070FF" w:rsidRDefault="00000000">
      <w:pPr>
        <w:rPr>
          <w:ins w:id="11" w:author="Amal Mohamed" w:date="2025-11-09T17:52:00Z"/>
          <w:i/>
          <w:iCs/>
        </w:rPr>
      </w:pPr>
      <w:ins w:id="12" w:author="Amal Mohamed" w:date="2025-11-09T17:52:00Z">
        <w:r>
          <w:rPr>
            <w:i/>
            <w:iCs/>
          </w:rPr>
          <w:t xml:space="preserve">Importance: </w:t>
        </w:r>
      </w:ins>
    </w:p>
    <w:p w14:paraId="7C2E109C" w14:textId="77777777" w:rsidR="007070FF" w:rsidRPr="007070FF" w:rsidRDefault="00000000">
      <w:pPr>
        <w:rPr>
          <w:ins w:id="13" w:author="Amal Mohamed" w:date="2025-11-09T17:52:00Z"/>
          <w:rPrChange w:id="14" w:author="Amal Mohamed" w:date="2025-11-09T17:52:00Z">
            <w:rPr>
              <w:ins w:id="15" w:author="Amal Mohamed" w:date="2025-11-09T17:52:00Z"/>
              <w:i/>
              <w:iCs/>
            </w:rPr>
          </w:rPrChange>
        </w:rPr>
      </w:pPr>
      <w:ins w:id="16" w:author="Amal Mohamed" w:date="2025-11-09T17:52:00Z">
        <w:r>
          <w:rPr>
            <w:rPrChange w:id="17" w:author="Amal Mohamed" w:date="2025-11-09T17:52:00Z">
              <w:rPr>
                <w:i/>
                <w:iCs/>
              </w:rPr>
            </w:rPrChange>
          </w:rPr>
          <w:t xml:space="preserve">Bayesian diagnostic reasoning requires likelihood ratios (LRs) for clinical findings, </w:t>
        </w:r>
        <w:r>
          <w:t>but empiric estimates are often unavailable.</w:t>
        </w:r>
      </w:ins>
    </w:p>
    <w:p w14:paraId="0E4031ED" w14:textId="77777777" w:rsidR="007070FF" w:rsidRPr="007070FF" w:rsidRDefault="007070FF">
      <w:pPr>
        <w:rPr>
          <w:ins w:id="18" w:author="Amal Mohamed" w:date="2025-11-09T17:52:00Z"/>
          <w:rPrChange w:id="19" w:author="Amal Mohamed" w:date="2025-11-09T17:52:00Z">
            <w:rPr>
              <w:ins w:id="20" w:author="Amal Mohamed" w:date="2025-11-09T17:52:00Z"/>
              <w:i/>
              <w:iCs/>
            </w:rPr>
          </w:rPrChange>
        </w:rPr>
      </w:pPr>
    </w:p>
    <w:p w14:paraId="4FC81150" w14:textId="77777777" w:rsidR="007070FF" w:rsidRDefault="00000000">
      <w:pPr>
        <w:rPr>
          <w:ins w:id="21" w:author="Amal Mohamed" w:date="2025-11-09T17:52:00Z"/>
          <w:i/>
          <w:iCs/>
        </w:rPr>
      </w:pPr>
      <w:ins w:id="22" w:author="Amal Mohamed" w:date="2025-11-09T17:52:00Z">
        <w:r>
          <w:rPr>
            <w:i/>
            <w:iCs/>
          </w:rPr>
          <w:t xml:space="preserve">Objective: </w:t>
        </w:r>
      </w:ins>
    </w:p>
    <w:p w14:paraId="494CF717" w14:textId="77777777" w:rsidR="007070FF" w:rsidRPr="007070FF" w:rsidRDefault="00000000">
      <w:pPr>
        <w:rPr>
          <w:ins w:id="23" w:author="Amal Mohamed" w:date="2025-11-09T17:52:00Z"/>
          <w:rPrChange w:id="24" w:author="Amal Mohamed" w:date="2025-11-09T17:52:00Z">
            <w:rPr>
              <w:ins w:id="25" w:author="Amal Mohamed" w:date="2025-11-09T17:52:00Z"/>
              <w:i/>
              <w:iCs/>
            </w:rPr>
          </w:rPrChange>
        </w:rPr>
      </w:pPr>
      <w:ins w:id="26" w:author="Amal Mohamed" w:date="2025-11-09T17:52:00Z">
        <w:r>
          <w:rPr>
            <w:rPrChange w:id="27" w:author="Amal Mohamed" w:date="2025-11-09T17:52:00Z">
              <w:rPr>
                <w:i/>
                <w:iCs/>
              </w:rPr>
            </w:rPrChange>
          </w:rPr>
          <w:t xml:space="preserve">To evaluate whether large language models (LLMs) can estimate diagnostic </w:t>
        </w:r>
      </w:ins>
      <w:ins w:id="28" w:author="Brian Locke" w:date="2025-11-12T18:02:00Z">
        <w:r>
          <w:rPr>
            <w:rPrChange w:id="29" w:author="Amal Mohamed" w:date="2025-11-09T17:52:00Z">
              <w:rPr>
                <w:i/>
                <w:iCs/>
              </w:rPr>
            </w:rPrChange>
          </w:rPr>
          <w:t>LRs</w:t>
        </w:r>
      </w:ins>
      <w:ins w:id="30" w:author="Amal Mohamed" w:date="2025-11-09T17:52:00Z">
        <w:del w:id="31" w:author="Brian Locke" w:date="2025-11-12T18:02:00Z">
          <w:r>
            <w:rPr>
              <w:rPrChange w:id="32" w:author="Amal Mohamed" w:date="2025-11-09T17:52:00Z">
                <w:rPr>
                  <w:i/>
                  <w:iCs/>
                </w:rPr>
              </w:rPrChange>
            </w:rPr>
            <w:delText>likelihood ratios</w:delText>
          </w:r>
        </w:del>
        <w:r>
          <w:rPr>
            <w:rPrChange w:id="33" w:author="Amal Mohamed" w:date="2025-11-09T17:52:00Z">
              <w:rPr>
                <w:i/>
                <w:iCs/>
              </w:rPr>
            </w:rPrChange>
          </w:rPr>
          <w:t xml:space="preserve"> that approximate values reported in the literature.</w:t>
        </w:r>
      </w:ins>
    </w:p>
    <w:p w14:paraId="28AFFCB5" w14:textId="77777777" w:rsidR="007070FF" w:rsidRPr="007070FF" w:rsidRDefault="007070FF">
      <w:pPr>
        <w:rPr>
          <w:ins w:id="34" w:author="Amal Mohamed" w:date="2025-11-09T17:52:00Z"/>
          <w:rPrChange w:id="35" w:author="Amal Mohamed" w:date="2025-11-09T17:52:00Z">
            <w:rPr>
              <w:ins w:id="36" w:author="Amal Mohamed" w:date="2025-11-09T17:52:00Z"/>
              <w:i/>
              <w:iCs/>
            </w:rPr>
          </w:rPrChange>
        </w:rPr>
      </w:pPr>
    </w:p>
    <w:p w14:paraId="027E6CF2" w14:textId="77777777" w:rsidR="007070FF" w:rsidRDefault="00000000">
      <w:pPr>
        <w:rPr>
          <w:ins w:id="37" w:author="Amal Mohamed" w:date="2025-11-09T17:52:00Z"/>
          <w:i/>
          <w:iCs/>
        </w:rPr>
      </w:pPr>
      <w:ins w:id="38" w:author="Amal Mohamed" w:date="2025-11-09T17:52:00Z">
        <w:r>
          <w:rPr>
            <w:i/>
            <w:iCs/>
          </w:rPr>
          <w:t xml:space="preserve">Design, Setting, and Participants: </w:t>
        </w:r>
      </w:ins>
    </w:p>
    <w:p w14:paraId="47263470" w14:textId="77777777" w:rsidR="007070FF" w:rsidRPr="007070FF" w:rsidRDefault="00000000">
      <w:pPr>
        <w:rPr>
          <w:ins w:id="39" w:author="Amal Mohamed" w:date="2025-11-09T17:52:00Z"/>
          <w:rPrChange w:id="40" w:author="Amal Mohamed" w:date="2025-11-09T17:52:00Z">
            <w:rPr>
              <w:ins w:id="41" w:author="Amal Mohamed" w:date="2025-11-09T17:52:00Z"/>
              <w:i/>
              <w:iCs/>
            </w:rPr>
          </w:rPrChange>
        </w:rPr>
      </w:pPr>
      <w:ins w:id="42" w:author="Amal Mohamed" w:date="2025-11-09T17:52:00Z">
        <w:r>
          <w:rPr>
            <w:rPrChange w:id="43" w:author="Amal Mohamed" w:date="2025-11-09T17:52:00Z">
              <w:rPr>
                <w:i/>
                <w:iCs/>
              </w:rPr>
            </w:rPrChange>
          </w:rPr>
          <w:t xml:space="preserve">Methodologic diagnostic comparison study. We extracted 700 finding–condition likelihood ratios from TheNNT.com (April 1, </w:t>
        </w:r>
        <w:proofErr w:type="gramStart"/>
        <w:r>
          <w:rPr>
            <w:rPrChange w:id="44" w:author="Amal Mohamed" w:date="2025-11-09T17:52:00Z">
              <w:rPr>
                <w:i/>
                <w:iCs/>
              </w:rPr>
            </w:rPrChange>
          </w:rPr>
          <w:t>2025</w:t>
        </w:r>
        <w:proofErr w:type="gramEnd"/>
        <w:r>
          <w:rPr>
            <w:rPrChange w:id="45" w:author="Amal Mohamed" w:date="2025-11-09T17:52:00Z">
              <w:rPr>
                <w:i/>
                <w:iCs/>
              </w:rPr>
            </w:rPrChange>
          </w:rPr>
          <w:t xml:space="preserve"> snapshot) and generated LLM-estimated LRs using three OpenAI models (GPT-4o, o3, GPT-5). No human participants were involved.</w:t>
        </w:r>
      </w:ins>
    </w:p>
    <w:p w14:paraId="1FB69332" w14:textId="77777777" w:rsidR="007070FF" w:rsidRPr="007070FF" w:rsidRDefault="007070FF">
      <w:pPr>
        <w:rPr>
          <w:ins w:id="46" w:author="Amal Mohamed" w:date="2025-11-09T17:52:00Z"/>
          <w:rPrChange w:id="47" w:author="Amal Mohamed" w:date="2025-11-09T17:52:00Z">
            <w:rPr>
              <w:ins w:id="48" w:author="Amal Mohamed" w:date="2025-11-09T17:52:00Z"/>
              <w:i/>
              <w:iCs/>
            </w:rPr>
          </w:rPrChange>
        </w:rPr>
      </w:pPr>
    </w:p>
    <w:p w14:paraId="3A399BDD" w14:textId="77777777" w:rsidR="007070FF" w:rsidRDefault="00000000">
      <w:pPr>
        <w:rPr>
          <w:ins w:id="49" w:author="Amal Mohamed" w:date="2025-11-09T17:52:00Z"/>
          <w:i/>
          <w:iCs/>
        </w:rPr>
      </w:pPr>
      <w:ins w:id="50" w:author="Amal Mohamed" w:date="2025-11-09T17:52:00Z">
        <w:r>
          <w:rPr>
            <w:i/>
            <w:iCs/>
          </w:rPr>
          <w:t xml:space="preserve">Exposures: </w:t>
        </w:r>
      </w:ins>
    </w:p>
    <w:p w14:paraId="4F1D37B0" w14:textId="77777777" w:rsidR="007070FF" w:rsidRPr="007070FF" w:rsidRDefault="00000000">
      <w:pPr>
        <w:rPr>
          <w:ins w:id="51" w:author="Amal Mohamed" w:date="2025-11-09T17:52:00Z"/>
          <w:rPrChange w:id="52" w:author="Amal Mohamed" w:date="2025-11-09T17:52:00Z">
            <w:rPr>
              <w:ins w:id="53" w:author="Amal Mohamed" w:date="2025-11-09T17:52:00Z"/>
              <w:i/>
              <w:iCs/>
            </w:rPr>
          </w:rPrChange>
        </w:rPr>
      </w:pPr>
      <w:ins w:id="54" w:author="Amal Mohamed" w:date="2025-11-09T17:52:00Z">
        <w:r>
          <w:rPr>
            <w:rPrChange w:id="55" w:author="Amal Mohamed" w:date="2025-11-09T17:52:00Z">
              <w:rPr>
                <w:i/>
                <w:iCs/>
              </w:rPr>
            </w:rPrChange>
          </w:rPr>
          <w:t>Constrained few-shot prompting of three LLMs to output numeric LRs for each finding–condition pair.</w:t>
        </w:r>
      </w:ins>
    </w:p>
    <w:p w14:paraId="2EEE42F0" w14:textId="77777777" w:rsidR="007070FF" w:rsidRPr="007070FF" w:rsidRDefault="007070FF">
      <w:pPr>
        <w:rPr>
          <w:ins w:id="56" w:author="Amal Mohamed" w:date="2025-11-09T17:52:00Z"/>
          <w:rPrChange w:id="57" w:author="Amal Mohamed" w:date="2025-11-09T17:52:00Z">
            <w:rPr>
              <w:ins w:id="58" w:author="Amal Mohamed" w:date="2025-11-09T17:52:00Z"/>
              <w:i/>
              <w:iCs/>
            </w:rPr>
          </w:rPrChange>
        </w:rPr>
      </w:pPr>
    </w:p>
    <w:p w14:paraId="058ACF87" w14:textId="77777777" w:rsidR="007070FF" w:rsidRDefault="00000000">
      <w:pPr>
        <w:rPr>
          <w:ins w:id="59" w:author="Amal Mohamed" w:date="2025-11-09T17:52:00Z"/>
          <w:i/>
          <w:iCs/>
        </w:rPr>
      </w:pPr>
      <w:ins w:id="60" w:author="Amal Mohamed" w:date="2025-11-09T17:52:00Z">
        <w:r>
          <w:rPr>
            <w:i/>
            <w:iCs/>
          </w:rPr>
          <w:t xml:space="preserve">Main Outcomes and Measures: </w:t>
        </w:r>
      </w:ins>
    </w:p>
    <w:p w14:paraId="39481575" w14:textId="77777777" w:rsidR="007070FF" w:rsidRPr="007070FF" w:rsidRDefault="00000000">
      <w:pPr>
        <w:rPr>
          <w:ins w:id="61" w:author="Amal Mohamed" w:date="2025-11-09T17:52:00Z"/>
          <w:rPrChange w:id="62" w:author="Amal Mohamed" w:date="2025-11-09T17:52:00Z">
            <w:rPr>
              <w:ins w:id="63" w:author="Amal Mohamed" w:date="2025-11-09T17:52:00Z"/>
              <w:i/>
              <w:iCs/>
            </w:rPr>
          </w:rPrChange>
        </w:rPr>
      </w:pPr>
      <w:ins w:id="64" w:author="Amal Mohamed" w:date="2025-11-09T17:52:00Z">
        <w:r>
          <w:rPr>
            <w:rPrChange w:id="65" w:author="Amal Mohamed" w:date="2025-11-09T17:52:00Z">
              <w:rPr>
                <w:i/>
                <w:iCs/>
              </w:rPr>
            </w:rPrChange>
          </w:rPr>
          <w:t xml:space="preserve">Agreement between literature-reported LRs </w:t>
        </w:r>
        <w:del w:id="66" w:author="Brian Locke" w:date="2025-11-12T20:26:00Z">
          <w:r>
            <w:rPr>
              <w:rPrChange w:id="67" w:author="Amal Mohamed" w:date="2025-11-09T17:52:00Z">
                <w:rPr>
                  <w:i/>
                  <w:iCs/>
                </w:rPr>
              </w:rPrChange>
            </w:rPr>
            <w:delText xml:space="preserve">(LR_Reported) </w:delText>
          </w:r>
        </w:del>
        <w:r>
          <w:rPr>
            <w:rPrChange w:id="68" w:author="Amal Mohamed" w:date="2025-11-09T17:52:00Z">
              <w:rPr>
                <w:i/>
                <w:iCs/>
              </w:rPr>
            </w:rPrChange>
          </w:rPr>
          <w:t xml:space="preserve">and LLM-estimated LRs </w:t>
        </w:r>
        <w:del w:id="69" w:author="Brian Locke" w:date="2025-11-12T20:26:00Z">
          <w:r>
            <w:rPr>
              <w:rPrChange w:id="70" w:author="Amal Mohamed" w:date="2025-11-09T17:52:00Z">
                <w:rPr>
                  <w:i/>
                  <w:iCs/>
                </w:rPr>
              </w:rPrChange>
            </w:rPr>
            <w:delText xml:space="preserve">(LR_LLM) </w:delText>
          </w:r>
        </w:del>
        <w:r>
          <w:rPr>
            <w:rPrChange w:id="71" w:author="Amal Mohamed" w:date="2025-11-09T17:52:00Z">
              <w:rPr>
                <w:i/>
                <w:iCs/>
              </w:rPr>
            </w:rPrChange>
          </w:rPr>
          <w:t>on the log scale measured by Bland-Altman analysis (mean bias and multiplicative 95% limits of agreement); calibration</w:t>
        </w:r>
      </w:ins>
      <w:ins w:id="72" w:author="Brian Locke" w:date="2025-11-12T18:09:00Z">
        <w:r>
          <w:rPr>
            <w:rPrChange w:id="73" w:author="Amal Mohamed" w:date="2025-11-09T17:52:00Z">
              <w:rPr>
                <w:i/>
                <w:iCs/>
              </w:rPr>
            </w:rPrChange>
          </w:rPr>
          <w:t xml:space="preserve"> slope</w:t>
        </w:r>
      </w:ins>
      <w:ins w:id="74" w:author="Amal Mohamed" w:date="2025-11-09T17:52:00Z">
        <w:r>
          <w:rPr>
            <w:rPrChange w:id="75" w:author="Amal Mohamed" w:date="2025-11-09T17:52:00Z">
              <w:rPr>
                <w:i/>
                <w:iCs/>
              </w:rPr>
            </w:rPrChange>
          </w:rPr>
          <w:t xml:space="preserve"> (</w:t>
        </w:r>
      </w:ins>
      <w:ins w:id="76" w:author="Brian Locke" w:date="2025-11-12T18:09:00Z">
        <w:r>
          <w:rPr>
            <w:rPrChange w:id="77" w:author="Amal Mohamed" w:date="2025-11-09T17:52:00Z">
              <w:rPr>
                <w:i/>
                <w:iCs/>
              </w:rPr>
            </w:rPrChange>
          </w:rPr>
          <w:t>log scale)</w:t>
        </w:r>
      </w:ins>
      <w:ins w:id="78" w:author="Amal Mohamed" w:date="2025-11-09T17:52:00Z">
        <w:del w:id="79" w:author="Brian Locke" w:date="2025-11-12T18:09:00Z">
          <w:r>
            <w:rPr>
              <w:rPrChange w:id="80" w:author="Amal Mohamed" w:date="2025-11-09T17:52:00Z">
                <w:rPr>
                  <w:i/>
                  <w:iCs/>
                </w:rPr>
              </w:rPrChange>
            </w:rPr>
            <w:delText>regression of log-LR_LLM on log-LR_Reported</w:delText>
          </w:r>
        </w:del>
        <w:r>
          <w:rPr>
            <w:rPrChange w:id="81" w:author="Amal Mohamed" w:date="2025-11-09T17:52:00Z">
              <w:rPr>
                <w:i/>
                <w:iCs/>
              </w:rPr>
            </w:rPrChange>
          </w:rPr>
          <w:t>); and categorical agreement across LR evidence bands (quadratic-weighted Cohen’s κ).</w:t>
        </w:r>
      </w:ins>
    </w:p>
    <w:p w14:paraId="1D6BF1D0" w14:textId="77777777" w:rsidR="007070FF" w:rsidRPr="007070FF" w:rsidRDefault="007070FF">
      <w:pPr>
        <w:rPr>
          <w:ins w:id="82" w:author="Amal Mohamed" w:date="2025-11-09T17:52:00Z"/>
          <w:rPrChange w:id="83" w:author="Amal Mohamed" w:date="2025-11-09T17:52:00Z">
            <w:rPr>
              <w:ins w:id="84" w:author="Amal Mohamed" w:date="2025-11-09T17:52:00Z"/>
              <w:i/>
              <w:iCs/>
            </w:rPr>
          </w:rPrChange>
        </w:rPr>
      </w:pPr>
    </w:p>
    <w:p w14:paraId="512876E7" w14:textId="77777777" w:rsidR="007070FF" w:rsidRDefault="00000000">
      <w:pPr>
        <w:rPr>
          <w:ins w:id="85" w:author="Amal Mohamed" w:date="2025-11-09T17:52:00Z"/>
          <w:i/>
          <w:iCs/>
        </w:rPr>
      </w:pPr>
      <w:ins w:id="86" w:author="Amal Mohamed" w:date="2025-11-09T17:52:00Z">
        <w:r>
          <w:rPr>
            <w:i/>
            <w:iCs/>
          </w:rPr>
          <w:t xml:space="preserve">Results: </w:t>
        </w:r>
      </w:ins>
    </w:p>
    <w:p w14:paraId="18665A8E" w14:textId="77777777" w:rsidR="007070FF" w:rsidRPr="007070FF" w:rsidRDefault="00000000">
      <w:pPr>
        <w:rPr>
          <w:ins w:id="87" w:author="Amal Mohamed" w:date="2025-11-09T17:52:00Z"/>
          <w:rPrChange w:id="88" w:author="Amal Mohamed" w:date="2025-11-09T17:52:00Z">
            <w:rPr>
              <w:ins w:id="89" w:author="Amal Mohamed" w:date="2025-11-09T17:52:00Z"/>
              <w:i/>
              <w:iCs/>
            </w:rPr>
          </w:rPrChange>
        </w:rPr>
      </w:pPr>
      <w:ins w:id="90" w:author="Amal Mohamed" w:date="2025-11-09T17:52:00Z">
        <w:r>
          <w:rPr>
            <w:rPrChange w:id="91" w:author="Amal Mohamed" w:date="2025-11-09T17:52:00Z">
              <w:rPr>
                <w:i/>
                <w:iCs/>
              </w:rPr>
            </w:rPrChange>
          </w:rPr>
          <w:t>Among 700 finding–condition pairs covering 30 conditions, all 3 models showed negligible mean bias. GPT-5 had the narrowest 95% limits of agreement (0.26</w:t>
        </w:r>
      </w:ins>
      <w:ins w:id="92" w:author="Brian Locke" w:date="2025-11-12T20:29:00Z">
        <w:r>
          <w:rPr>
            <w:rPrChange w:id="93" w:author="Amal Mohamed" w:date="2025-11-09T17:52:00Z">
              <w:rPr>
                <w:i/>
                <w:iCs/>
              </w:rPr>
            </w:rPrChange>
          </w:rPr>
          <w:t>×</w:t>
        </w:r>
      </w:ins>
      <w:ins w:id="94" w:author="Amal Mohamed" w:date="2025-11-09T17:52:00Z">
        <w:del w:id="95" w:author="Brian Locke" w:date="2025-11-12T20:29:00Z">
          <w:r>
            <w:rPr>
              <w:rPrChange w:id="96" w:author="Amal Mohamed" w:date="2025-11-09T17:52:00Z">
                <w:rPr>
                  <w:i/>
                  <w:iCs/>
                </w:rPr>
              </w:rPrChange>
            </w:rPr>
            <w:delText>×</w:delText>
          </w:r>
        </w:del>
        <w:r>
          <w:rPr>
            <w:rPrChange w:id="97" w:author="Amal Mohamed" w:date="2025-11-09T17:52:00Z">
              <w:rPr>
                <w:i/>
                <w:iCs/>
              </w:rPr>
            </w:rPrChange>
          </w:rPr>
          <w:t xml:space="preserve">–3.70×) compared with o3 and GPT-4o. Agreement varied by finding type, with laboratory test LRs showing larger dispersion </w:t>
        </w:r>
      </w:ins>
      <w:ins w:id="98" w:author="Brian Locke" w:date="2025-11-12T18:09:00Z">
        <w:r>
          <w:rPr>
            <w:rPrChange w:id="99" w:author="Amal Mohamed" w:date="2025-11-09T17:52:00Z">
              <w:rPr>
                <w:i/>
                <w:iCs/>
              </w:rPr>
            </w:rPrChange>
          </w:rPr>
          <w:t xml:space="preserve">from reported estimates </w:t>
        </w:r>
      </w:ins>
      <w:ins w:id="100" w:author="Amal Mohamed" w:date="2025-11-09T17:52:00Z">
        <w:r>
          <w:rPr>
            <w:rPrChange w:id="101" w:author="Amal Mohamed" w:date="2025-11-09T17:52:00Z">
              <w:rPr>
                <w:i/>
                <w:iCs/>
              </w:rPr>
            </w:rPrChange>
          </w:rPr>
          <w:t>than history, signs/symptoms, and imaging.</w:t>
        </w:r>
      </w:ins>
    </w:p>
    <w:p w14:paraId="29ACBCE0" w14:textId="77777777" w:rsidR="007070FF" w:rsidRPr="007070FF" w:rsidRDefault="007070FF">
      <w:pPr>
        <w:rPr>
          <w:ins w:id="102" w:author="Amal Mohamed" w:date="2025-11-09T17:52:00Z"/>
          <w:rPrChange w:id="103" w:author="Amal Mohamed" w:date="2025-11-09T17:52:00Z">
            <w:rPr>
              <w:ins w:id="104" w:author="Amal Mohamed" w:date="2025-11-09T17:52:00Z"/>
              <w:i/>
              <w:iCs/>
            </w:rPr>
          </w:rPrChange>
        </w:rPr>
      </w:pPr>
    </w:p>
    <w:p w14:paraId="62D69532" w14:textId="77777777" w:rsidR="007070FF" w:rsidRDefault="00000000">
      <w:pPr>
        <w:rPr>
          <w:ins w:id="105" w:author="Amal Mohamed" w:date="2025-11-09T17:52:00Z"/>
          <w:i/>
          <w:iCs/>
        </w:rPr>
      </w:pPr>
      <w:ins w:id="106" w:author="Amal Mohamed" w:date="2025-11-09T17:52:00Z">
        <w:r>
          <w:rPr>
            <w:i/>
            <w:iCs/>
          </w:rPr>
          <w:t xml:space="preserve">Conclusions and Relevance: </w:t>
        </w:r>
      </w:ins>
    </w:p>
    <w:p w14:paraId="5D26855D" w14:textId="77777777" w:rsidR="007070FF" w:rsidRPr="007070FF" w:rsidRDefault="00000000">
      <w:pPr>
        <w:rPr>
          <w:ins w:id="107" w:author="Amal Mohamed" w:date="2025-11-09T17:52:00Z"/>
          <w:rPrChange w:id="108" w:author="Amal Mohamed" w:date="2025-11-09T17:52:00Z">
            <w:rPr>
              <w:ins w:id="109" w:author="Amal Mohamed" w:date="2025-11-09T17:52:00Z"/>
              <w:i/>
              <w:iCs/>
            </w:rPr>
          </w:rPrChange>
        </w:rPr>
      </w:pPr>
      <w:ins w:id="110" w:author="Amal Mohamed" w:date="2025-11-09T17:52:00Z">
        <w:r>
          <w:rPr>
            <w:rPrChange w:id="111" w:author="Amal Mohamed" w:date="2025-11-09T17:52:00Z">
              <w:rPr>
                <w:i/>
                <w:iCs/>
              </w:rPr>
            </w:rPrChange>
          </w:rPr>
          <w:t xml:space="preserve">Modern LLMs can estimate diagnostic likelihood ratios with low bias and bounded dispersion; LLM-derived LRs may be useful as </w:t>
        </w:r>
        <w:del w:id="112" w:author="Brian Locke" w:date="2025-11-12T18:10:00Z">
          <w:r>
            <w:rPr>
              <w:rPrChange w:id="113" w:author="Amal Mohamed" w:date="2025-11-09T17:52:00Z">
                <w:rPr>
                  <w:i/>
                  <w:iCs/>
                </w:rPr>
              </w:rPrChange>
            </w:rPr>
            <w:delText xml:space="preserve">auditable </w:delText>
          </w:r>
        </w:del>
        <w:r>
          <w:rPr>
            <w:rPrChange w:id="114" w:author="Amal Mohamed" w:date="2025-11-09T17:52:00Z">
              <w:rPr>
                <w:i/>
                <w:iCs/>
              </w:rPr>
            </w:rPrChange>
          </w:rPr>
          <w:t>evidence weights to support Bayesian reasoning when empirical LRs are scarce. Prospective validation against embargoed or novel diagnostic accuracy studies is needed.</w:t>
        </w:r>
      </w:ins>
    </w:p>
    <w:p w14:paraId="29D737B3" w14:textId="77777777" w:rsidR="007070FF" w:rsidRPr="007070FF" w:rsidRDefault="007070FF">
      <w:pPr>
        <w:rPr>
          <w:ins w:id="115" w:author="Amal Mohamed" w:date="2025-11-09T17:52:00Z"/>
          <w:rPrChange w:id="116" w:author="Amal Mohamed" w:date="2025-11-09T17:52:00Z">
            <w:rPr>
              <w:ins w:id="117" w:author="Amal Mohamed" w:date="2025-11-09T17:52:00Z"/>
              <w:i/>
              <w:iCs/>
            </w:rPr>
          </w:rPrChange>
        </w:rPr>
      </w:pPr>
    </w:p>
    <w:p w14:paraId="40808B9E" w14:textId="77777777" w:rsidR="007070FF" w:rsidRDefault="00000000">
      <w:pPr>
        <w:rPr>
          <w:del w:id="118" w:author="Amal Mohamed" w:date="2025-11-09T17:52:00Z"/>
          <w:i/>
          <w:iCs/>
        </w:rPr>
      </w:pPr>
      <w:del w:id="119" w:author="Amal Mohamed" w:date="2025-11-09T17:52:00Z">
        <w:r>
          <w:rPr>
            <w:i/>
            <w:iCs/>
          </w:rPr>
          <w:delText>Introduction</w:delText>
        </w:r>
      </w:del>
    </w:p>
    <w:p w14:paraId="1E791214" w14:textId="77777777" w:rsidR="007070FF" w:rsidRDefault="00000000">
      <w:pPr>
        <w:rPr>
          <w:del w:id="120" w:author="Amal Mohamed" w:date="2025-11-09T17:52:00Z"/>
        </w:rPr>
      </w:pPr>
      <w:del w:id="121" w:author="Amal Mohamed" w:date="2025-11-09T17:52:00Z">
        <w:r>
          <w:delText>Accurate, context-appropriate likelihood ratios (LRs) are required to apply Bayesian reasoning in clinical diagnosis, yet empiric LR estimates are scarce because diagnostic test accuracy studies are onerous to perform. Large language models (LLMs) may be able to estimate diagnostic likelihood ratios by synthesizing encoded clinical associations learned during pretraining, even without explicit retrieval.</w:delText>
        </w:r>
      </w:del>
    </w:p>
    <w:p w14:paraId="25B74F67" w14:textId="77777777" w:rsidR="007070FF" w:rsidRDefault="007070FF">
      <w:pPr>
        <w:rPr>
          <w:del w:id="122" w:author="Amal Mohamed" w:date="2025-11-09T17:52:00Z"/>
          <w:i/>
          <w:iCs/>
        </w:rPr>
      </w:pPr>
    </w:p>
    <w:p w14:paraId="046DD67F" w14:textId="77777777" w:rsidR="007070FF" w:rsidRDefault="00000000">
      <w:pPr>
        <w:rPr>
          <w:del w:id="123" w:author="Amal Mohamed" w:date="2025-11-09T17:52:00Z"/>
          <w:i/>
          <w:iCs/>
        </w:rPr>
      </w:pPr>
      <w:del w:id="124" w:author="Amal Mohamed" w:date="2025-11-09T17:52:00Z">
        <w:r>
          <w:rPr>
            <w:i/>
            <w:iCs/>
          </w:rPr>
          <w:delText>Methods</w:delText>
        </w:r>
      </w:del>
    </w:p>
    <w:p w14:paraId="04CA82D5" w14:textId="77777777" w:rsidR="007070FF" w:rsidRDefault="00000000">
      <w:pPr>
        <w:rPr>
          <w:del w:id="125" w:author="Amal Mohamed" w:date="2025-11-09T17:52:00Z"/>
        </w:rPr>
      </w:pPr>
      <w:bookmarkStart w:id="126" w:name="_hdce38cie2kw" w:colFirst="0" w:colLast="0"/>
      <w:bookmarkEnd w:id="126"/>
      <w:del w:id="127" w:author="Amal Mohamed" w:date="2025-11-09T17:52:00Z">
        <w:r>
          <w:delText>We served a few-shot prompt to elicit numeric LR estimates from three OpenAI models (GPT-4o, o3, GPT-5) and compared them with all literature-reported values curated by TheNNT.com. Agreement was evaluated using Bland-Altman analysis for mean bias and multiplicative limits of agreement. Agreement was subgrouped by finding type and evaluated by qualitative evidence strength using weighted κ.</w:delText>
        </w:r>
      </w:del>
    </w:p>
    <w:p w14:paraId="6809DDCC" w14:textId="77777777" w:rsidR="007070FF" w:rsidRDefault="007070FF">
      <w:pPr>
        <w:rPr>
          <w:del w:id="128" w:author="Amal Mohamed" w:date="2025-11-09T17:52:00Z"/>
        </w:rPr>
      </w:pPr>
    </w:p>
    <w:p w14:paraId="5D8ED2B2" w14:textId="77777777" w:rsidR="007070FF" w:rsidRDefault="00000000">
      <w:pPr>
        <w:rPr>
          <w:del w:id="129" w:author="Amal Mohamed" w:date="2025-11-09T17:52:00Z"/>
          <w:i/>
          <w:iCs/>
        </w:rPr>
      </w:pPr>
      <w:del w:id="130" w:author="Amal Mohamed" w:date="2025-11-09T17:52:00Z">
        <w:r>
          <w:rPr>
            <w:i/>
            <w:iCs/>
          </w:rPr>
          <w:delText>Results</w:delText>
        </w:r>
      </w:del>
    </w:p>
    <w:p w14:paraId="4B35CC9B" w14:textId="77777777" w:rsidR="007070FF" w:rsidRDefault="00000000">
      <w:pPr>
        <w:rPr>
          <w:del w:id="131" w:author="Amal Mohamed" w:date="2025-11-09T17:52:00Z"/>
        </w:rPr>
      </w:pPr>
      <w:del w:id="132" w:author="Amal Mohamed" w:date="2025-11-09T17:52:00Z">
        <w:r>
          <w:delText xml:space="preserve">We compiled 700 literature-reported LRs for 30 conditions. Most involved signs/symptoms (59%), historical elements (19%), or test results (16%). Reported LRs clustered near 1 (geometric mean 1.21, interquartile range 0.7 to 2.2). All models showed negligible mean bias. GPT-5 had the narrowest 95% limits of agreement (0.26x to 3.7x) versus o3 (0.23x to 4.28x) and GPT-4o (0.23x to 4.53x). GPT-5 limits were significantly narrower than o3 and GPT-4o (P &lt; 0.001 for each comparison). Agreement varied by finding type, with laboratory test LRs varying more from reported estimates than history, signs/symptoms, or imaging. </w:delText>
        </w:r>
      </w:del>
    </w:p>
    <w:p w14:paraId="69F73D42" w14:textId="77777777" w:rsidR="007070FF" w:rsidRDefault="007070FF">
      <w:pPr>
        <w:rPr>
          <w:del w:id="133" w:author="Amal Mohamed" w:date="2025-11-09T17:52:00Z"/>
        </w:rPr>
      </w:pPr>
    </w:p>
    <w:p w14:paraId="4CF5FCD8" w14:textId="77777777" w:rsidR="007070FF" w:rsidRDefault="00000000">
      <w:pPr>
        <w:rPr>
          <w:del w:id="134" w:author="Amal Mohamed" w:date="2025-11-09T17:52:00Z"/>
          <w:i/>
          <w:iCs/>
        </w:rPr>
      </w:pPr>
      <w:del w:id="135" w:author="Amal Mohamed" w:date="2025-11-09T17:52:00Z">
        <w:r>
          <w:rPr>
            <w:i/>
            <w:iCs/>
          </w:rPr>
          <w:delText>Conclusions</w:delText>
        </w:r>
      </w:del>
    </w:p>
    <w:p w14:paraId="13F1CB94" w14:textId="77777777" w:rsidR="007070FF" w:rsidRDefault="00000000">
      <w:pPr>
        <w:rPr>
          <w:del w:id="136" w:author="Amal Mohamed" w:date="2025-11-09T17:52:00Z"/>
        </w:rPr>
      </w:pPr>
      <w:del w:id="137" w:author="Amal Mohamed" w:date="2025-11-09T17:52:00Z">
        <w:r>
          <w:delText xml:space="preserve">Modern LLMs can estimate diagnostic LRs with very low bias and bounded dispersion, with newer models producing estimates more closely approximating values from the literature. </w:delText>
        </w:r>
      </w:del>
    </w:p>
    <w:p w14:paraId="3E1BAFD4" w14:textId="77777777" w:rsidR="007070FF" w:rsidRPr="007070FF" w:rsidRDefault="00000000">
      <w:pPr>
        <w:rPr>
          <w:i/>
          <w:iCs/>
          <w:rPrChange w:id="138" w:author="Amal Mohamed" w:date="2025-11-09T17:52:00Z">
            <w:rPr/>
          </w:rPrChange>
        </w:rPr>
      </w:pPr>
      <w:del w:id="139" w:author="Amal Mohamed" w:date="2025-11-09T17:52:00Z">
        <w:r>
          <w:delText>These results indicate significant potential for integrating generative AI into clinical diagnostic workflows and decision support, particularly in settings where empirical data are limited, outdated, or unavailable. By easily supplying context-specific likelihood ratios, LLMs could enable scalable Bayesian updating at the point of care and serve as prior hypotheses for future diagnostic studies.</w:delText>
        </w:r>
      </w:del>
    </w:p>
    <w:p w14:paraId="4735214C" w14:textId="77777777" w:rsidR="007070FF" w:rsidRDefault="007070FF"/>
    <w:p w14:paraId="5C4B2CCF" w14:textId="77777777" w:rsidR="007070FF" w:rsidRDefault="00000000">
      <w:pPr>
        <w:rPr>
          <w:ins w:id="140" w:author="Amal Mohamed" w:date="2025-11-08T19:00:00Z"/>
        </w:rPr>
      </w:pPr>
      <w:ins w:id="141" w:author="Amal Mohamed" w:date="2025-11-08T19:00:00Z">
        <w:r>
          <w:t>Key Points:</w:t>
        </w:r>
      </w:ins>
    </w:p>
    <w:p w14:paraId="4B02F6FC" w14:textId="77777777" w:rsidR="007070FF" w:rsidRDefault="00000000">
      <w:pPr>
        <w:rPr>
          <w:ins w:id="142" w:author="Amal Mohamed" w:date="2025-11-08T19:00:00Z"/>
        </w:rPr>
      </w:pPr>
      <w:ins w:id="143" w:author="Amal Mohamed" w:date="2025-11-08T19:00:00Z">
        <w:r>
          <w:t xml:space="preserve">Question: </w:t>
        </w:r>
      </w:ins>
    </w:p>
    <w:p w14:paraId="4BCA1011" w14:textId="77777777" w:rsidR="007070FF" w:rsidRDefault="00000000">
      <w:pPr>
        <w:rPr>
          <w:ins w:id="144" w:author="Amal Mohamed" w:date="2025-11-08T19:00:00Z"/>
        </w:rPr>
      </w:pPr>
      <w:ins w:id="145" w:author="Amal Mohamed" w:date="2025-11-08T19:00:00Z">
        <w:r>
          <w:t>Do large language models generate diagnostic likelihood ratios that approximate values reported in the literature?</w:t>
        </w:r>
      </w:ins>
    </w:p>
    <w:p w14:paraId="21D732F2" w14:textId="77777777" w:rsidR="007070FF" w:rsidRDefault="007070FF">
      <w:pPr>
        <w:rPr>
          <w:ins w:id="146" w:author="Amal Mohamed" w:date="2025-11-08T19:00:00Z"/>
        </w:rPr>
      </w:pPr>
    </w:p>
    <w:p w14:paraId="57CA2E6D" w14:textId="77777777" w:rsidR="007070FF" w:rsidRDefault="00000000">
      <w:pPr>
        <w:rPr>
          <w:ins w:id="147" w:author="Amal Mohamed" w:date="2025-11-08T19:00:00Z"/>
        </w:rPr>
      </w:pPr>
      <w:ins w:id="148" w:author="Amal Mohamed" w:date="2025-11-08T19:00:00Z">
        <w:r>
          <w:t xml:space="preserve">Findings: </w:t>
        </w:r>
      </w:ins>
    </w:p>
    <w:p w14:paraId="0263F480" w14:textId="77777777" w:rsidR="007070FF" w:rsidRDefault="00000000">
      <w:pPr>
        <w:rPr>
          <w:ins w:id="149" w:author="Amal Mohamed" w:date="2025-11-08T19:00:00Z"/>
        </w:rPr>
      </w:pPr>
      <w:ins w:id="150" w:author="Amal Mohamed" w:date="2025-11-08T19:00:00Z">
        <w:r>
          <w:lastRenderedPageBreak/>
          <w:t>Across 700 finding–condition pairs from 30 conditions, all 3 models demonstrated negligible mean bias; GPT-5 showed the tightest agreement (95% limits of agreement 0.26×–3.70×).</w:t>
        </w:r>
      </w:ins>
    </w:p>
    <w:p w14:paraId="4FA7915D" w14:textId="77777777" w:rsidR="007070FF" w:rsidRDefault="007070FF">
      <w:pPr>
        <w:rPr>
          <w:ins w:id="151" w:author="Amal Mohamed" w:date="2025-11-08T19:00:00Z"/>
        </w:rPr>
      </w:pPr>
    </w:p>
    <w:p w14:paraId="6A8085D6" w14:textId="77777777" w:rsidR="007070FF" w:rsidRDefault="00000000">
      <w:pPr>
        <w:rPr>
          <w:ins w:id="152" w:author="Amal Mohamed" w:date="2025-11-08T19:00:00Z"/>
        </w:rPr>
      </w:pPr>
      <w:ins w:id="153" w:author="Amal Mohamed" w:date="2025-11-08T19:00:00Z">
        <w:r>
          <w:t xml:space="preserve">Meaning: </w:t>
        </w:r>
      </w:ins>
    </w:p>
    <w:p w14:paraId="5F9B468C" w14:textId="77777777" w:rsidR="007070FF" w:rsidRDefault="00000000">
      <w:pPr>
        <w:rPr>
          <w:ins w:id="154" w:author="Amal Mohamed" w:date="2025-11-08T19:00:00Z"/>
        </w:rPr>
      </w:pPr>
      <w:ins w:id="155" w:author="Amal Mohamed" w:date="2025-11-08T19:00:00Z">
        <w:r>
          <w:t>LLM-generated likelihood ratios may provide usable evidence weights for Bayesian clinical reasoning when empirical estimates are unavailable.</w:t>
        </w:r>
      </w:ins>
    </w:p>
    <w:p w14:paraId="62EE4099" w14:textId="77777777" w:rsidR="007070FF" w:rsidRDefault="007070FF"/>
    <w:p w14:paraId="69312251" w14:textId="77777777" w:rsidR="007070FF" w:rsidRDefault="007070FF"/>
    <w:p w14:paraId="1CFE7D7B" w14:textId="77777777" w:rsidR="007070FF" w:rsidRDefault="007070FF"/>
    <w:p w14:paraId="6A209B6B" w14:textId="77777777" w:rsidR="007070FF" w:rsidRDefault="007070FF"/>
    <w:p w14:paraId="7FF73980" w14:textId="77777777" w:rsidR="007070FF" w:rsidRDefault="007070FF">
      <w:pPr>
        <w:rPr>
          <w:b/>
          <w:bCs/>
        </w:rPr>
      </w:pPr>
    </w:p>
    <w:p w14:paraId="4A65D757" w14:textId="77777777" w:rsidR="007070FF" w:rsidRDefault="007070FF">
      <w:pPr>
        <w:rPr>
          <w:b/>
          <w:bCs/>
        </w:rPr>
      </w:pPr>
    </w:p>
    <w:p w14:paraId="4002F767" w14:textId="77777777" w:rsidR="007070FF" w:rsidRDefault="007070FF"/>
    <w:p w14:paraId="4CD9F93E" w14:textId="77777777" w:rsidR="007070FF" w:rsidRDefault="007070FF">
      <w:pPr>
        <w:rPr>
          <w:b/>
          <w:bCs/>
        </w:rPr>
      </w:pPr>
    </w:p>
    <w:p w14:paraId="613B9CA8" w14:textId="77777777" w:rsidR="007070FF" w:rsidRDefault="007070FF">
      <w:pPr>
        <w:rPr>
          <w:b/>
          <w:bCs/>
        </w:rPr>
      </w:pPr>
    </w:p>
    <w:p w14:paraId="46F5D0C4" w14:textId="77777777" w:rsidR="007070FF" w:rsidRDefault="00000000">
      <w:pPr>
        <w:spacing w:after="160" w:line="278" w:lineRule="auto"/>
      </w:pPr>
      <w:r>
        <w:br w:type="page"/>
      </w:r>
    </w:p>
    <w:p w14:paraId="5F56D315" w14:textId="77777777" w:rsidR="007070FF" w:rsidRDefault="00000000">
      <w:pPr>
        <w:pStyle w:val="Heading1"/>
      </w:pPr>
      <w:r>
        <w:lastRenderedPageBreak/>
        <w:t>Introduction:</w:t>
      </w:r>
    </w:p>
    <w:p w14:paraId="20ECAB57" w14:textId="77777777" w:rsidR="007070FF" w:rsidRDefault="007070FF"/>
    <w:p w14:paraId="3275F2DC" w14:textId="77777777" w:rsidR="007070FF" w:rsidRDefault="00000000">
      <w:pPr>
        <w:rPr>
          <w:vertAlign w:val="superscript"/>
        </w:rPr>
      </w:pPr>
      <w:r>
        <w:t>Medical diagnosis requires integrating history, examination, and test findings to identify the condition that best explains a patient’s presentation</w:t>
      </w:r>
      <w:r>
        <w:rPr>
          <w:vertAlign w:val="superscript"/>
        </w:rPr>
        <w:t>1,2</w:t>
      </w:r>
      <w:r>
        <w:t>. Bayesian reasoning provides a principled framework for this task because it is information-efficient, broadly applicable, and transparent.</w:t>
      </w:r>
      <w:r>
        <w:rPr>
          <w:vertAlign w:val="superscript"/>
        </w:rPr>
        <w:t>3–5</w:t>
      </w:r>
      <w:r>
        <w:t xml:space="preserve">. Instruction in Bayesian methods can improve clinicians’ diagnostic reasoning </w:t>
      </w:r>
      <w:r>
        <w:rPr>
          <w:vertAlign w:val="superscript"/>
        </w:rPr>
        <w:t>6</w:t>
      </w:r>
      <w:r>
        <w:t xml:space="preserve">, yet broader clinical adoption remains </w:t>
      </w:r>
      <w:proofErr w:type="gramStart"/>
      <w:r>
        <w:t>modest</w:t>
      </w:r>
      <w:proofErr w:type="gramEnd"/>
      <w:r>
        <w:t xml:space="preserve"> and many clinicians continue to rely on intuition, heuristics, and pattern recognition.</w:t>
      </w:r>
      <w:r>
        <w:rPr>
          <w:vertAlign w:val="superscript"/>
        </w:rPr>
        <w:t>7,8</w:t>
      </w:r>
    </w:p>
    <w:p w14:paraId="71F2BBFC" w14:textId="77777777" w:rsidR="007070FF" w:rsidRDefault="007070FF">
      <w:pPr>
        <w:rPr>
          <w:vertAlign w:val="superscript"/>
        </w:rPr>
      </w:pPr>
    </w:p>
    <w:p w14:paraId="08229921" w14:textId="77777777" w:rsidR="007070FF" w:rsidRDefault="00000000">
      <w:r>
        <w:t>A major barrier to routine Bayesian updating at the bedside is the scarcity of accurate, context-specific likelihood ratios (LRs). LRs quantify how the presence or absence of a finding (history, symptom, examination sign, or test result) changes the odds of disease</w:t>
      </w:r>
      <w:r>
        <w:rPr>
          <w:vertAlign w:val="superscript"/>
        </w:rPr>
        <w:t>3,4</w:t>
      </w:r>
      <w:r>
        <w:t>. However, empirical LR estimates require diagnostic accuracy studies, which are difficult to perform and interpret</w:t>
      </w:r>
      <w:r>
        <w:rPr>
          <w:vertAlign w:val="superscript"/>
        </w:rPr>
        <w:t>9,10</w:t>
      </w:r>
      <w:ins w:id="156" w:author="Brian Locke" w:date="2025-11-12T18:13:00Z">
        <w:r>
          <w:rPr>
            <w:rPrChange w:id="157" w:author="Brian Locke" w:date="2025-11-12T18:13:00Z">
              <w:rPr>
                <w:vertAlign w:val="superscript"/>
              </w:rPr>
            </w:rPrChange>
          </w:rPr>
          <w:t>.</w:t>
        </w:r>
      </w:ins>
      <w:del w:id="158" w:author="Brian Locke" w:date="2025-11-12T18:13:00Z">
        <w:r>
          <w:delText>;</w:delText>
        </w:r>
      </w:del>
      <w:r>
        <w:t xml:space="preserve"> </w:t>
      </w:r>
      <w:ins w:id="159" w:author="Brian Locke" w:date="2025-11-12T18:13:00Z">
        <w:r>
          <w:t>C</w:t>
        </w:r>
      </w:ins>
      <w:del w:id="160" w:author="Brian Locke" w:date="2025-11-12T18:13:00Z">
        <w:r>
          <w:delText>c</w:delText>
        </w:r>
      </w:del>
      <w:r>
        <w:t>onsequently, reliable LRs for many common clinical findings are unavailable</w:t>
      </w:r>
      <w:del w:id="161" w:author="Brian Locke" w:date="2025-11-12T18:13:00Z">
        <w:r>
          <w:delText>.</w:delText>
        </w:r>
      </w:del>
      <w:r>
        <w:t xml:space="preserve"> and true likelihood ratios often vary substantially by clinical context</w:t>
      </w:r>
      <w:r>
        <w:rPr>
          <w:vertAlign w:val="superscript"/>
        </w:rPr>
        <w:t>11</w:t>
      </w:r>
      <w:r>
        <w:t xml:space="preserve">. </w:t>
      </w:r>
      <w:ins w:id="162" w:author="Brian Locke" w:date="2025-11-12T18:14:00Z">
        <w:r>
          <w:t>T</w:t>
        </w:r>
      </w:ins>
      <w:del w:id="163" w:author="Brian Locke" w:date="2025-11-12T18:14:00Z">
        <w:r>
          <w:delText>Because t</w:delText>
        </w:r>
      </w:del>
      <w:r>
        <w:t xml:space="preserve">he </w:t>
      </w:r>
      <w:proofErr w:type="gramStart"/>
      <w:r>
        <w:t>condition</w:t>
      </w:r>
      <w:proofErr w:type="gramEnd"/>
      <w:r>
        <w:t xml:space="preserve">–finding–context space is combinatorially large, </w:t>
      </w:r>
      <w:ins w:id="164" w:author="Brian Locke" w:date="2025-11-12T18:14:00Z">
        <w:r>
          <w:t xml:space="preserve">so </w:t>
        </w:r>
      </w:ins>
      <w:r>
        <w:t xml:space="preserve">exhaustive empirical </w:t>
      </w:r>
      <w:ins w:id="165" w:author="Brian Locke" w:date="2025-11-12T18:14:00Z">
        <w:r>
          <w:t xml:space="preserve">estimation of LRs </w:t>
        </w:r>
      </w:ins>
      <w:del w:id="166" w:author="Brian Locke" w:date="2025-11-12T18:14:00Z">
        <w:r>
          <w:delText xml:space="preserve">measurement </w:delText>
        </w:r>
      </w:del>
      <w:r>
        <w:t>is in</w:t>
      </w:r>
      <w:ins w:id="167" w:author="Brian Locke" w:date="2025-11-12T18:15:00Z">
        <w:r>
          <w:t>tractable</w:t>
        </w:r>
      </w:ins>
      <w:del w:id="168" w:author="Brian Locke" w:date="2025-11-12T18:15:00Z">
        <w:r>
          <w:delText>feasible</w:delText>
        </w:r>
      </w:del>
      <w:r>
        <w:t xml:space="preserve">. For applied Bayesian reasoning to scale, a rapid and sufficiently accurate method of estimating LRs is necessary. </w:t>
      </w:r>
    </w:p>
    <w:p w14:paraId="32592DBA" w14:textId="77777777" w:rsidR="007070FF" w:rsidRDefault="007070FF"/>
    <w:p w14:paraId="223C0EE4" w14:textId="77777777" w:rsidR="007070FF" w:rsidRDefault="00000000">
      <w:r>
        <w:t>Recent advances in generative artificial intelligence suggest a potential means to generate such estimates directly from encoded clinical knowledge. Large language models (LLMs) are neural networks trained on extensive text corpora that capture clinical concepts and associations</w:t>
      </w:r>
      <w:r>
        <w:rPr>
          <w:vertAlign w:val="superscript"/>
        </w:rPr>
        <w:t>12,13</w:t>
      </w:r>
      <w:r>
        <w:t>. They can generalize to new tasks through zero-shot or in-context learning</w:t>
      </w:r>
      <w:proofErr w:type="gramStart"/>
      <w:r>
        <w:rPr>
          <w:vertAlign w:val="superscript"/>
        </w:rPr>
        <w:t>14,15,</w:t>
      </w:r>
      <w:r>
        <w:t>,</w:t>
      </w:r>
      <w:proofErr w:type="gramEnd"/>
      <w:r>
        <w:t xml:space="preserve"> suggesting they might infer LRs when empirical data are absent. There is growing interest in using large language models (LLMs) for diagnostic reasoning, and recent studies show impressive stand-alone performance.</w:t>
      </w:r>
      <w:r>
        <w:rPr>
          <w:vertAlign w:val="superscript"/>
        </w:rPr>
        <w:t>16-18</w:t>
      </w:r>
      <w:r>
        <w:t>. Yet integrating these systems as physician adjuncts remains difficult, in part because their reasoning processes are opaque. If LLMs can produce quantitative LR estimates, this would represent a different mode of application where models supply explicit, clinician-interpretable evidence weights that can be combined through well-established Bayesian updating, whether algorithmically or at the bedside. Such outputs could also populate decision-support tools and serve as prior predictions for future diagnostic studies.</w:t>
      </w:r>
    </w:p>
    <w:p w14:paraId="7513FDE4" w14:textId="77777777" w:rsidR="007070FF" w:rsidRDefault="007070FF"/>
    <w:p w14:paraId="1B001575" w14:textId="77777777" w:rsidR="007070FF" w:rsidRDefault="00000000">
      <w:r>
        <w:t xml:space="preserve">Despite its rigor, Bayesian reasoning remains underused in practice, owing both to the absence of applicable LR estimates and the difficulty of applying them at the bedside. The ability of LLMs to approximate diagnostic LRs could bridge a long-standing translational gap between data and decision-making. </w:t>
      </w:r>
      <w:r>
        <w:rPr>
          <w:vertAlign w:val="superscript"/>
        </w:rPr>
        <w:t xml:space="preserve">3,4,27 </w:t>
      </w:r>
      <w:r>
        <w:t xml:space="preserve">A precondition to evaluating LR-estimation in situations where current empiric data is missing is assessing how well LLMs encode existing LR estimates from the scientific literature. In this study, we evaluated successive generations of LLMs to determine how closely their inferred LRs align with published values, and to explore whether AI-generated estimates can serve as credible, inspectable surrogates for empirical diagnostic evidence. </w:t>
      </w:r>
    </w:p>
    <w:p w14:paraId="6D43E61E" w14:textId="77777777" w:rsidR="007070FF" w:rsidRDefault="007070FF"/>
    <w:p w14:paraId="60E00B13" w14:textId="77777777" w:rsidR="007070FF" w:rsidRDefault="007070FF"/>
    <w:p w14:paraId="0E15D39D" w14:textId="77777777" w:rsidR="007070FF" w:rsidRDefault="007070FF"/>
    <w:p w14:paraId="7663DD3D" w14:textId="77777777" w:rsidR="007070FF" w:rsidRDefault="007070FF"/>
    <w:p w14:paraId="702B57A1" w14:textId="77777777" w:rsidR="007070FF" w:rsidRDefault="007070FF">
      <w:pPr>
        <w:rPr>
          <w:b/>
          <w:bCs/>
        </w:rPr>
      </w:pPr>
    </w:p>
    <w:p w14:paraId="49CDC009" w14:textId="77777777" w:rsidR="007070FF" w:rsidRDefault="007070FF">
      <w:pPr>
        <w:rPr>
          <w:b/>
          <w:bCs/>
        </w:rPr>
      </w:pPr>
    </w:p>
    <w:p w14:paraId="754CFF8B" w14:textId="77777777" w:rsidR="007070FF" w:rsidRDefault="00000000">
      <w:pPr>
        <w:rPr>
          <w:ins w:id="169" w:author="Amal Mohamed" w:date="2025-11-08T19:19:00Z"/>
          <w:b/>
          <w:bCs/>
        </w:rPr>
      </w:pPr>
      <w:r>
        <w:rPr>
          <w:b/>
          <w:bCs/>
        </w:rPr>
        <w:lastRenderedPageBreak/>
        <w:t>Methods:</w:t>
      </w:r>
    </w:p>
    <w:p w14:paraId="25F47561" w14:textId="77777777" w:rsidR="007070FF" w:rsidRDefault="00000000">
      <w:pPr>
        <w:rPr>
          <w:i/>
          <w:iCs/>
        </w:rPr>
      </w:pPr>
      <w:ins w:id="170" w:author="Amal Mohamed" w:date="2025-11-08T19:19:00Z">
        <w:r>
          <w:rPr>
            <w:i/>
            <w:iCs/>
          </w:rPr>
          <w:t>Study Design:</w:t>
        </w:r>
      </w:ins>
    </w:p>
    <w:p w14:paraId="2E47C3B6" w14:textId="77777777" w:rsidR="007070FF" w:rsidRDefault="00000000">
      <w:pPr>
        <w:pBdr>
          <w:top w:val="nil"/>
          <w:left w:val="nil"/>
          <w:bottom w:val="nil"/>
          <w:right w:val="nil"/>
          <w:between w:val="nil"/>
        </w:pBdr>
        <w:rPr>
          <w:color w:val="000000"/>
        </w:rPr>
      </w:pPr>
      <w:r>
        <w:rPr>
          <w:color w:val="000000"/>
        </w:rPr>
        <w:t>We conducted a</w:t>
      </w:r>
      <w:ins w:id="171" w:author="Amal Mohamed" w:date="2025-11-09T18:50:00Z">
        <w:r>
          <w:rPr>
            <w:color w:val="000000"/>
          </w:rPr>
          <w:t xml:space="preserve"> retrospective</w:t>
        </w:r>
      </w:ins>
      <w:r>
        <w:rPr>
          <w:color w:val="000000"/>
        </w:rPr>
        <w:t xml:space="preserve"> comparative study assessing the agreement between diagnostic LRs generated by three LLMs and </w:t>
      </w:r>
      <w:ins w:id="172" w:author="Brian Locke" w:date="2025-11-12T18:17:00Z">
        <w:r>
          <w:rPr>
            <w:color w:val="000000"/>
          </w:rPr>
          <w:t xml:space="preserve">all </w:t>
        </w:r>
      </w:ins>
      <w:r>
        <w:rPr>
          <w:color w:val="000000"/>
        </w:rPr>
        <w:t xml:space="preserve">empirically </w:t>
      </w:r>
      <w:del w:id="173" w:author="Brian Locke" w:date="2025-11-12T18:17:00Z">
        <w:r>
          <w:rPr>
            <w:color w:val="000000"/>
          </w:rPr>
          <w:delText xml:space="preserve">derived </w:delText>
        </w:r>
      </w:del>
      <w:ins w:id="174" w:author="Brian Locke" w:date="2025-11-12T18:17:00Z">
        <w:r>
          <w:rPr>
            <w:color w:val="000000"/>
          </w:rPr>
          <w:t xml:space="preserve">estimated </w:t>
        </w:r>
      </w:ins>
      <w:r>
        <w:rPr>
          <w:color w:val="000000"/>
        </w:rPr>
        <w:t xml:space="preserve">LRs reported by theNNT.com (© The NNT Group, 2010–2022). </w:t>
      </w:r>
      <w:del w:id="175" w:author="Amal Mohamed" w:date="2025-11-08T19:27:00Z">
        <w:r>
          <w:rPr>
            <w:color w:val="000000"/>
          </w:rPr>
          <w:delText>This study utilized publicly available data and did not involve human subjects, thus exempting it from institutional review board oversight.</w:delText>
        </w:r>
      </w:del>
      <w:ins w:id="176" w:author="Amal Mohamed" w:date="2025-11-08T19:27:00Z">
        <w:r>
          <w:rPr>
            <w:color w:val="000000"/>
          </w:rPr>
          <w:t xml:space="preserve"> This study followed the</w:t>
        </w:r>
        <w:commentRangeStart w:id="177"/>
        <w:r>
          <w:rPr>
            <w:color w:val="000000"/>
          </w:rPr>
          <w:t xml:space="preserve"> </w:t>
        </w:r>
      </w:ins>
      <w:ins w:id="178" w:author="Brian Locke" w:date="2025-11-12T19:46:00Z">
        <w:r>
          <w:rPr>
            <w:color w:val="000000"/>
          </w:rPr>
          <w:t xml:space="preserve">CHART and </w:t>
        </w:r>
      </w:ins>
      <w:ins w:id="179" w:author="Amal Mohamed" w:date="2025-11-08T19:27:00Z">
        <w:r>
          <w:rPr>
            <w:color w:val="000000"/>
          </w:rPr>
          <w:t xml:space="preserve">STARD-AI </w:t>
        </w:r>
        <w:commentRangeEnd w:id="177"/>
        <w:r>
          <w:commentReference w:id="177"/>
        </w:r>
        <w:r>
          <w:rPr>
            <w:color w:val="000000"/>
          </w:rPr>
          <w:t>reporting guidelines for studies involving artificial intelligence in diagnostic evaluation. No human participants were involved.</w:t>
        </w:r>
      </w:ins>
    </w:p>
    <w:p w14:paraId="122BDCCF" w14:textId="77777777" w:rsidR="007070FF" w:rsidRDefault="007070FF">
      <w:pPr>
        <w:pBdr>
          <w:top w:val="nil"/>
          <w:left w:val="nil"/>
          <w:bottom w:val="nil"/>
          <w:right w:val="nil"/>
          <w:between w:val="nil"/>
        </w:pBdr>
        <w:rPr>
          <w:color w:val="000000"/>
        </w:rPr>
      </w:pPr>
    </w:p>
    <w:p w14:paraId="37C2B3D0" w14:textId="77777777" w:rsidR="007070FF" w:rsidRDefault="00000000">
      <w:pPr>
        <w:pStyle w:val="Heading3"/>
      </w:pPr>
      <w:ins w:id="180" w:author="Amal Mohamed" w:date="2025-11-08T19:20:00Z">
        <w:r>
          <w:t xml:space="preserve">Data Sources: </w:t>
        </w:r>
      </w:ins>
      <w:del w:id="181" w:author="Amal Mohamed" w:date="2025-11-08T19:20:00Z">
        <w:r>
          <w:delText>Reference Standard Likelihood Ratios</w:delText>
        </w:r>
      </w:del>
    </w:p>
    <w:p w14:paraId="4378F865" w14:textId="77777777" w:rsidR="007070FF" w:rsidRDefault="00000000">
      <w:pPr>
        <w:rPr>
          <w:del w:id="182" w:author="Brian Locke" w:date="2025-11-12T18:20:00Z"/>
        </w:rPr>
      </w:pPr>
      <w:r>
        <w:t>On April 1, 2025, we compiled a reference-standard dataset of</w:t>
      </w:r>
      <w:ins w:id="183" w:author="Brian Locke" w:date="2025-11-12T18:18:00Z">
        <w:r>
          <w:t xml:space="preserve"> all</w:t>
        </w:r>
      </w:ins>
      <w:r>
        <w:t xml:space="preserve"> likelihood ratios (</w:t>
      </w:r>
      <w:proofErr w:type="spellStart"/>
      <w:r>
        <w:t>LR</w:t>
      </w:r>
      <w:r>
        <w:rPr>
          <w:vertAlign w:val="subscript"/>
        </w:rPr>
        <w:t>Reported</w:t>
      </w:r>
      <w:proofErr w:type="spellEnd"/>
      <w:r>
        <w:t xml:space="preserve">) from theNNT.com, a curated repository </w:t>
      </w:r>
      <w:ins w:id="184" w:author="Brian Locke" w:date="2025-11-12T18:17:00Z">
        <w:r>
          <w:t xml:space="preserve">of </w:t>
        </w:r>
      </w:ins>
      <w:r>
        <w:t>diagnostic likelihood ratios from</w:t>
      </w:r>
      <w:ins w:id="185" w:author="Brian Locke" w:date="2025-11-12T18:18:00Z">
        <w:r>
          <w:t xml:space="preserve"> the</w:t>
        </w:r>
      </w:ins>
      <w:r>
        <w:t xml:space="preserve"> published medical literature. For each condition, </w:t>
      </w:r>
      <w:ins w:id="186" w:author="Brian Locke" w:date="2025-11-12T18:18:00Z">
        <w:r>
          <w:t xml:space="preserve">a </w:t>
        </w:r>
      </w:ins>
      <w:r>
        <w:t>point estimate</w:t>
      </w:r>
      <w:del w:id="187" w:author="Brian Locke" w:date="2025-11-12T18:18:00Z">
        <w:r>
          <w:delText>s</w:delText>
        </w:r>
      </w:del>
      <w:r>
        <w:t xml:space="preserve"> of </w:t>
      </w:r>
      <w:ins w:id="188" w:author="Brian Locke" w:date="2025-11-12T18:18:00Z">
        <w:r>
          <w:t>each</w:t>
        </w:r>
      </w:ins>
      <w:del w:id="189" w:author="Brian Locke" w:date="2025-11-12T18:18:00Z">
        <w:r>
          <w:delText>all</w:delText>
        </w:r>
      </w:del>
      <w:r>
        <w:t xml:space="preserve"> LR</w:t>
      </w:r>
      <w:del w:id="190" w:author="Brian Locke" w:date="2025-11-12T18:18:00Z">
        <w:r>
          <w:delText>s</w:delText>
        </w:r>
      </w:del>
      <w:r>
        <w:t xml:space="preserve"> w</w:t>
      </w:r>
      <w:ins w:id="191" w:author="Brian Locke" w:date="2025-11-12T18:18:00Z">
        <w:r>
          <w:t>as</w:t>
        </w:r>
      </w:ins>
      <w:del w:id="192" w:author="Brian Locke" w:date="2025-11-12T18:18:00Z">
        <w:r>
          <w:delText>ere</w:delText>
        </w:r>
      </w:del>
      <w:r>
        <w:t xml:space="preserve"> recorded directly or, when only a range was provided, derived as the geometric mean (e.g., “1–2” recorded as 1.41; “1.5 [95% CI 1–2]” recorded as 1.5)</w:t>
      </w:r>
      <w:r>
        <w:rPr>
          <w:rFonts w:ascii="Gungsuh" w:eastAsia="Gungsuh" w:hAnsi="Gungsuh" w:cs="Gungsuh"/>
        </w:rPr>
        <w:t xml:space="preserve">. LRs were initially extracted using an automated script and then manually validated with duplicate independent review (PC and BWL). Each LR was categorized as a patient historical element, a sign/symptom, a test result, an imaging finding, and/or a diagnostic adjudication (e.g. “diagnosis based on ultrasound”). Scores (e.g. </w:t>
      </w:r>
      <w:proofErr w:type="spellStart"/>
      <w:r>
        <w:rPr>
          <w:rFonts w:ascii="Gungsuh" w:eastAsia="Gungsuh" w:hAnsi="Gungsuh" w:cs="Gungsuh"/>
        </w:rPr>
        <w:t>Centor</w:t>
      </w:r>
      <w:proofErr w:type="spellEnd"/>
      <w:r>
        <w:rPr>
          <w:rFonts w:ascii="Gungsuh" w:eastAsia="Gungsuh" w:hAnsi="Gungsuh" w:cs="Gungsuh"/>
        </w:rPr>
        <w:t xml:space="preserve"> criteria for Strep pharyngitis) were counted as each of the constituent findings. We qualitatively describe the strength of findings as strong (LR- ≤</w:t>
      </w:r>
      <w:r>
        <w:t> </w:t>
      </w:r>
      <w:r>
        <w:rPr>
          <w:rFonts w:ascii="Gungsuh" w:eastAsia="Gungsuh" w:hAnsi="Gungsuh" w:cs="Gungsuh"/>
        </w:rPr>
        <w:t>0.10 or LR+ ≥</w:t>
      </w:r>
      <w:r>
        <w:t> </w:t>
      </w:r>
      <w:r>
        <w:rPr>
          <w:rFonts w:ascii="Gungsuh" w:eastAsia="Gungsuh" w:hAnsi="Gungsuh" w:cs="Gungsuh"/>
        </w:rPr>
        <w:t xml:space="preserve">10), moderate (0.1 &lt; LR- ≤ 0.2 </w:t>
      </w:r>
      <w:proofErr w:type="gramStart"/>
      <w:r>
        <w:rPr>
          <w:rFonts w:ascii="Gungsuh" w:eastAsia="Gungsuh" w:hAnsi="Gungsuh" w:cs="Gungsuh"/>
        </w:rPr>
        <w:t>or  5</w:t>
      </w:r>
      <w:proofErr w:type="gramEnd"/>
      <w:r>
        <w:rPr>
          <w:rFonts w:ascii="Gungsuh" w:eastAsia="Gungsuh" w:hAnsi="Gungsuh" w:cs="Gungsuh"/>
        </w:rPr>
        <w:t xml:space="preserve"> ≤ LR+ &lt; 10), weak (0.2 ≤ LR- &lt; 0.5 or 2 ≤ LR+ &lt; 5), or negligible (0.5 &lt; LR &lt; 2), consistent with prior literature</w:t>
      </w:r>
      <w:r>
        <w:rPr>
          <w:vertAlign w:val="superscript"/>
        </w:rPr>
        <w:t>3,4</w:t>
      </w:r>
      <w:r>
        <w:t>.</w:t>
      </w:r>
      <w:ins w:id="193" w:author="Brian Locke" w:date="2025-11-12T18:20:00Z">
        <w:r>
          <w:t xml:space="preserve"> </w:t>
        </w:r>
      </w:ins>
    </w:p>
    <w:p w14:paraId="12DE1F9F" w14:textId="77777777" w:rsidR="007070FF" w:rsidRDefault="00000000">
      <w:commentRangeStart w:id="194"/>
      <w:commentRangeEnd w:id="194"/>
      <w:ins w:id="195" w:author="Amal Mohamed" w:date="2025-11-11T15:08:00Z">
        <w:del w:id="196" w:author="Brian Locke" w:date="2025-11-12T18:20:00Z">
          <w:r>
            <w:commentReference w:id="194"/>
          </w:r>
          <w:r>
            <w:delText>The intended sample size was determined by the total number of distinct likelihood ratios available from TheNNT.com at the time of data collection. Because this study was exploratory and descriptive rather than hypothesis-testing, no formal sample size calculation was performed; instead, all 700 available finding–condition pairs were included to maximize coverage across clinical domains.</w:delText>
          </w:r>
        </w:del>
      </w:ins>
    </w:p>
    <w:p w14:paraId="6E6FE3EF" w14:textId="77777777" w:rsidR="007070FF" w:rsidRDefault="00000000">
      <w:pPr>
        <w:rPr>
          <w:ins w:id="197" w:author="Amal Mohamed" w:date="2025-11-09T18:22:00Z"/>
        </w:rPr>
      </w:pPr>
      <w:ins w:id="198" w:author="Amal Mohamed" w:date="2025-11-09T18:22:00Z">
        <w:r>
          <w:t xml:space="preserve"> </w:t>
        </w:r>
      </w:ins>
    </w:p>
    <w:p w14:paraId="55884B79" w14:textId="77777777" w:rsidR="007070FF" w:rsidRDefault="00000000">
      <w:pPr>
        <w:rPr>
          <w:ins w:id="199" w:author="Amal Mohamed" w:date="2025-11-09T18:22:00Z"/>
          <w:del w:id="200" w:author="Brian Locke" w:date="2025-11-12T18:25:00Z"/>
        </w:rPr>
      </w:pPr>
      <w:ins w:id="201" w:author="Amal Mohamed" w:date="2025-11-09T18:22:00Z">
        <w:del w:id="202" w:author="Brian Locke" w:date="2025-11-12T18:25:00Z">
          <w:r>
            <w:delText xml:space="preserve">Date and Code availability: </w:delText>
          </w:r>
        </w:del>
      </w:ins>
    </w:p>
    <w:p w14:paraId="68C44057" w14:textId="77777777" w:rsidR="007070FF" w:rsidRDefault="00000000">
      <w:ins w:id="203" w:author="Amal Mohamed" w:date="2025-11-09T18:22:00Z">
        <w:del w:id="204" w:author="Brian Locke" w:date="2025-11-12T18:25:00Z">
          <w:r>
            <w:delText xml:space="preserve">The full pipeline for collating likelihood ratios (LRs) from TheNNT.com and generating large‑language‑model (LLM) estimates is available at: </w:delText>
          </w:r>
          <w:r>
            <w:fldChar w:fldCharType="begin"/>
          </w:r>
          <w:r>
            <w:delInstrText>HYPERLINK "https://github.com/reblocke/llm_estimate_lrs"</w:delInstrText>
          </w:r>
          <w:r>
            <w:fldChar w:fldCharType="separate"/>
          </w:r>
          <w:r>
            <w:rPr>
              <w:color w:val="467886"/>
              <w:u w:val="single"/>
            </w:rPr>
            <w:delText>https://github.com/reblocke/llm_estimate_lrs</w:delText>
          </w:r>
          <w:r>
            <w:fldChar w:fldCharType="end"/>
          </w:r>
          <w:r>
            <w:delText xml:space="preserve">  </w:delText>
          </w:r>
        </w:del>
      </w:ins>
    </w:p>
    <w:p w14:paraId="4BE52C36" w14:textId="77777777" w:rsidR="007070FF" w:rsidRDefault="007070FF"/>
    <w:p w14:paraId="31DDEEF5" w14:textId="77777777" w:rsidR="007070FF" w:rsidRDefault="00000000">
      <w:pPr>
        <w:pStyle w:val="Heading3"/>
      </w:pPr>
      <w:ins w:id="205" w:author="Amal Mohamed" w:date="2025-11-08T19:24:00Z">
        <w:del w:id="206" w:author="Brian Locke" w:date="2025-11-12T18:28:00Z">
          <w:r>
            <w:delText xml:space="preserve">LLM Comparators </w:delText>
          </w:r>
        </w:del>
      </w:ins>
      <w:del w:id="207" w:author="Amal Mohamed" w:date="2025-11-08T19:24:00Z">
        <w:r>
          <w:delText>Comparator Likelihood Ratios</w:delText>
        </w:r>
      </w:del>
    </w:p>
    <w:p w14:paraId="2A24F097" w14:textId="77777777" w:rsidR="007070FF" w:rsidRDefault="00000000">
      <w:pPr>
        <w:rPr>
          <w:ins w:id="208" w:author="Amal Mohamed" w:date="2025-11-09T17:57:00Z"/>
          <w:del w:id="209" w:author="Brian Locke" w:date="2025-11-12T18:39:00Z"/>
        </w:rPr>
      </w:pPr>
      <w:r>
        <w:t>On August 25, 2025, we generated comparator</w:t>
      </w:r>
      <w:ins w:id="210" w:author="Brian Locke" w:date="2025-11-12T18:38:00Z">
        <w:r>
          <w:t>, LLM-generated</w:t>
        </w:r>
      </w:ins>
      <w:r>
        <w:t xml:space="preserve"> likelihood ratios (LR</w:t>
      </w:r>
      <w:r>
        <w:rPr>
          <w:vertAlign w:val="subscript"/>
        </w:rPr>
        <w:t>LLM</w:t>
      </w:r>
      <w:r>
        <w:t>) for all findings listed on theNNT.com using a</w:t>
      </w:r>
      <w:del w:id="211" w:author="Brian Locke" w:date="2025-11-12T18:39:00Z">
        <w:r>
          <w:delText xml:space="preserve"> constrained,</w:delText>
        </w:r>
      </w:del>
      <w:r>
        <w:t xml:space="preserve"> few-shot prompting procedure. To represent a range of model ages, complexity, and inference costs, we queried three OpenAI LLMs (OpenAI, LP; San Francisco, California, USA) using the OpenAI API: GPT-4o (model release Nov 20, 2024), o3 (release Apr 16, 2025), and GPT-5 (release Aug 7, 2025). </w:t>
      </w:r>
      <w:ins w:id="212" w:author="Brian Locke" w:date="2025-11-12T18:30:00Z">
        <w:r>
          <w:t xml:space="preserve">The prompt was designed by a single author (BWL) and is </w:t>
        </w:r>
      </w:ins>
      <w:del w:id="213" w:author="Brian Locke" w:date="2025-11-12T18:30:00Z">
        <w:r>
          <w:delText xml:space="preserve">A </w:delText>
        </w:r>
      </w:del>
      <w:r>
        <w:t>full</w:t>
      </w:r>
      <w:ins w:id="214" w:author="Brian Locke" w:date="2025-11-12T18:30:00Z">
        <w:r>
          <w:t>y</w:t>
        </w:r>
      </w:ins>
      <w:r>
        <w:t xml:space="preserve"> descri</w:t>
      </w:r>
      <w:ins w:id="215" w:author="Brian Locke" w:date="2025-11-12T18:30:00Z">
        <w:r>
          <w:t>bed</w:t>
        </w:r>
      </w:ins>
      <w:del w:id="216" w:author="Brian Locke" w:date="2025-11-12T18:30:00Z">
        <w:r>
          <w:delText>ption</w:delText>
        </w:r>
      </w:del>
      <w:r>
        <w:t xml:space="preserve"> </w:t>
      </w:r>
      <w:del w:id="217" w:author="Brian Locke" w:date="2025-11-12T18:30:00Z">
        <w:r>
          <w:delText xml:space="preserve">of the prompting strategy is included </w:delText>
        </w:r>
      </w:del>
      <w:r>
        <w:t>in the supplement. In brief, the system prompt defined the LR, ‘</w:t>
      </w:r>
      <w:proofErr w:type="gramStart"/>
      <w:r>
        <w:t>P(</w:t>
      </w:r>
      <w:proofErr w:type="gramEnd"/>
      <w:r>
        <w:t xml:space="preserve">finding | diagnosis) / </w:t>
      </w:r>
      <w:proofErr w:type="gramStart"/>
      <w:r>
        <w:t>P(</w:t>
      </w:r>
      <w:proofErr w:type="gramEnd"/>
      <w:r>
        <w:t>finding | not diagnosis)’, gave qualitative LR strength descriptions</w:t>
      </w:r>
      <w:r>
        <w:rPr>
          <w:vertAlign w:val="superscript"/>
        </w:rPr>
        <w:t>3</w:t>
      </w:r>
      <w:del w:id="218" w:author="Brian Locke" w:date="2025-11-12T18:33:00Z">
        <w:r>
          <w:delText>, and required a numeric-only response</w:delText>
        </w:r>
      </w:del>
      <w:r>
        <w:t>.</w:t>
      </w:r>
      <w:ins w:id="219" w:author="Brian Locke" w:date="2025-11-12T18:33:00Z">
        <w:r>
          <w:t xml:space="preserve"> The LLM output schema required a single positive numeric response; any non-numeric, non-finite, or non-positive outputs were </w:t>
        </w:r>
        <w:proofErr w:type="gramStart"/>
        <w:r>
          <w:t>rejected</w:t>
        </w:r>
        <w:proofErr w:type="gramEnd"/>
        <w:r>
          <w:t xml:space="preserve"> and the model was re-queried until a valid value was returned.</w:t>
        </w:r>
      </w:ins>
      <w:r>
        <w:t xml:space="preserve"> We used </w:t>
      </w:r>
      <w:ins w:id="220" w:author="Brian Locke" w:date="2025-11-12T18:29:00Z">
        <w:r>
          <w:t>eight</w:t>
        </w:r>
      </w:ins>
      <w:del w:id="221" w:author="Brian Locke" w:date="2025-11-12T18:29:00Z">
        <w:r>
          <w:delText>8</w:delText>
        </w:r>
      </w:del>
      <w:r>
        <w:t xml:space="preserve"> (non-reasoning model, GPT-4o) or </w:t>
      </w:r>
      <w:ins w:id="222" w:author="Brian Locke" w:date="2025-11-12T18:29:00Z">
        <w:r>
          <w:t>two</w:t>
        </w:r>
      </w:ins>
      <w:del w:id="223" w:author="Brian Locke" w:date="2025-11-12T18:29:00Z">
        <w:r>
          <w:delText>2</w:delText>
        </w:r>
      </w:del>
      <w:r>
        <w:t xml:space="preserve"> (reasoning models, o3 and GPT-5) clinician-estimated few-shot examples</w:t>
      </w:r>
      <w:del w:id="224" w:author="Brian Locke" w:date="2025-11-12T18:34:00Z">
        <w:r>
          <w:delText>. These were clinician-estimated finding-clinical state-LR groups</w:delText>
        </w:r>
      </w:del>
      <w:r>
        <w:t xml:space="preserve"> that were not in the evaluation set. Inference settings were temperature = 0.2 (non-reasoning model) and ‘reasoning effort’ = "medium" (reasoning models); </w:t>
      </w:r>
      <w:proofErr w:type="spellStart"/>
      <w:proofErr w:type="gramStart"/>
      <w:r>
        <w:t>text.verbosity</w:t>
      </w:r>
      <w:proofErr w:type="spellEnd"/>
      <w:proofErr w:type="gramEnd"/>
      <w:r>
        <w:t xml:space="preserve"> = "low" was applied where supported (GPT-5 only). Internet search was not </w:t>
      </w:r>
    </w:p>
    <w:p w14:paraId="662EA48C" w14:textId="77777777" w:rsidR="007070FF" w:rsidRDefault="00000000">
      <w:r>
        <w:t>enabled for any models. No model fine-tuning was performed.</w:t>
      </w:r>
    </w:p>
    <w:p w14:paraId="266B8AF1" w14:textId="77777777" w:rsidR="007070FF" w:rsidRDefault="007070FF"/>
    <w:p w14:paraId="06BE119A" w14:textId="77777777" w:rsidR="007070FF" w:rsidRDefault="00000000">
      <w:pPr>
        <w:rPr>
          <w:del w:id="225" w:author="Brian Locke" w:date="2025-11-12T18:34:00Z"/>
        </w:rPr>
      </w:pPr>
      <w:ins w:id="226" w:author="Amal Mohamed" w:date="2025-11-11T15:02:00Z">
        <w:del w:id="227" w:author="Brian Locke" w:date="2025-11-12T18:34:00Z">
          <w:r>
            <w:delText>LLM queries were executed without providing the models any TheNNT.com data or study identifiers; model outputs were generated independently of the reference standard to ensure index-test/ reference-standard independence.</w:delText>
          </w:r>
        </w:del>
      </w:ins>
    </w:p>
    <w:p w14:paraId="44B5F073" w14:textId="77777777" w:rsidR="007070FF" w:rsidRDefault="00000000">
      <w:pPr>
        <w:rPr>
          <w:del w:id="228" w:author="Amal Mohamed" w:date="2025-11-11T15:04:00Z"/>
        </w:rPr>
      </w:pPr>
      <w:del w:id="229" w:author="Brian Locke" w:date="2025-11-12T18:34:00Z">
        <w:r>
          <w:delText xml:space="preserve"> </w:delText>
        </w:r>
      </w:del>
      <w:commentRangeStart w:id="230"/>
      <w:ins w:id="231" w:author="Amal Mohamed" w:date="2025-11-11T15:04:00Z">
        <w:del w:id="232" w:author="Brian Locke" w:date="2025-11-12T18:34:00Z">
          <w:r>
            <w:delText>Indeterminate or invalid index test outputs, defined as non-numeric, non-finite, or non-positive model responses, were automatically rejected and re-queried until a valid value was obtained, as detailed in the Supplemental Methods. Because reference-standard likelihood ratios were derived directly from curated numeric values on TheNNT.com and manually validated, no indeterminate reference-standard data were present.</w:delText>
          </w:r>
        </w:del>
      </w:ins>
      <w:commentRangeEnd w:id="230"/>
      <w:del w:id="233" w:author="Amal Mohamed" w:date="2025-11-11T15:04:00Z">
        <w:r>
          <w:commentReference w:id="230"/>
        </w:r>
      </w:del>
    </w:p>
    <w:p w14:paraId="12D64BC3" w14:textId="77777777" w:rsidR="007070FF" w:rsidRDefault="007070FF">
      <w:pPr>
        <w:rPr>
          <w:i/>
          <w:iCs/>
        </w:rPr>
      </w:pPr>
    </w:p>
    <w:p w14:paraId="42254577" w14:textId="77777777" w:rsidR="007070FF" w:rsidRPr="007070FF" w:rsidRDefault="00000000">
      <w:pPr>
        <w:rPr>
          <w:del w:id="234" w:author="Brian Locke" w:date="2025-11-12T18:36:00Z"/>
          <w:rPrChange w:id="235" w:author="Amal Mohamed" w:date="2025-11-11T15:06:00Z">
            <w:rPr>
              <w:del w:id="236" w:author="Brian Locke" w:date="2025-11-12T18:36:00Z"/>
              <w:i/>
              <w:iCs/>
            </w:rPr>
          </w:rPrChange>
        </w:rPr>
      </w:pPr>
      <w:commentRangeStart w:id="237"/>
      <w:commentRangeEnd w:id="237"/>
      <w:ins w:id="238" w:author="Amal Mohamed" w:date="2025-11-11T15:06:00Z">
        <w:del w:id="239" w:author="Brian Locke" w:date="2025-11-12T18:36:00Z">
          <w:r>
            <w:commentReference w:id="237"/>
          </w:r>
          <w:r>
            <w:rPr>
              <w:rPrChange w:id="240" w:author="Amal Mohamed" w:date="2025-11-11T15:06:00Z">
                <w:rPr>
                  <w:i/>
                  <w:iCs/>
                </w:rPr>
              </w:rPrChange>
            </w:rPr>
            <w:delText>No missing data occurred for either the reference-standard or index-test likelihood ratios. Each LRReported entry received a corresponding valid model-generated value, ensuring a one-to-one comparison set for all analyses.</w:delText>
          </w:r>
        </w:del>
      </w:ins>
    </w:p>
    <w:p w14:paraId="2AE6C6F7" w14:textId="77777777" w:rsidR="007070FF" w:rsidRDefault="007070FF"/>
    <w:p w14:paraId="726BB84F" w14:textId="77777777" w:rsidR="007070FF" w:rsidRDefault="007070FF">
      <w:pPr>
        <w:rPr>
          <w:del w:id="241" w:author="Brian Locke" w:date="2025-11-12T18:40:00Z"/>
        </w:rPr>
      </w:pPr>
    </w:p>
    <w:p w14:paraId="298AB2F3" w14:textId="77777777" w:rsidR="007070FF" w:rsidRDefault="00000000">
      <w:pPr>
        <w:rPr>
          <w:ins w:id="242" w:author="Amal Mohamed" w:date="2025-11-08T19:21:00Z"/>
          <w:del w:id="243" w:author="Brian Locke" w:date="2025-11-12T18:40:00Z"/>
        </w:rPr>
      </w:pPr>
      <w:ins w:id="244" w:author="Amal Mohamed" w:date="2025-11-08T19:21:00Z">
        <w:del w:id="245" w:author="Brian Locke" w:date="2025-11-12T18:40:00Z">
          <w:r>
            <w:rPr>
              <w:i/>
              <w:iCs/>
              <w:rPrChange w:id="246" w:author="Amal Mohamed" w:date="2025-11-08T19:21:00Z">
                <w:rPr/>
              </w:rPrChange>
            </w:rPr>
            <w:delText>Outcomes and Measures</w:delText>
          </w:r>
        </w:del>
      </w:ins>
    </w:p>
    <w:p w14:paraId="48FFDEAE" w14:textId="77777777" w:rsidR="007070FF" w:rsidRDefault="00000000">
      <w:pPr>
        <w:rPr>
          <w:ins w:id="247" w:author="Amal Mohamed" w:date="2025-11-08T19:21:00Z"/>
          <w:del w:id="248" w:author="Brian Locke" w:date="2025-11-12T18:40:00Z"/>
        </w:rPr>
      </w:pPr>
      <w:ins w:id="249" w:author="Amal Mohamed" w:date="2025-11-08T19:21:00Z">
        <w:del w:id="250" w:author="Brian Locke" w:date="2025-11-12T18:40:00Z">
          <w:r>
            <w:delText>The primary outcome was</w:delText>
          </w:r>
        </w:del>
      </w:ins>
      <w:ins w:id="251" w:author="Brian Locke" w:date="2025-11-12T18:39:00Z">
        <w:del w:id="252" w:author="Brian Locke" w:date="2025-11-12T18:40:00Z">
          <w:r>
            <w:delText xml:space="preserve"> the multiplicative limits of</w:delText>
          </w:r>
        </w:del>
      </w:ins>
      <w:ins w:id="253" w:author="Amal Mohamed" w:date="2025-11-08T19:21:00Z">
        <w:del w:id="254" w:author="Brian Locke" w:date="2025-11-12T18:40:00Z">
          <w:r>
            <w:delText xml:space="preserve"> agreement between </w:delText>
          </w:r>
        </w:del>
      </w:ins>
      <w:ins w:id="255" w:author="Brian Locke" w:date="2025-11-12T18:40:00Z">
        <w:del w:id="256" w:author="Brian Locke" w:date="2025-11-12T18:40:00Z">
          <w:r>
            <w:delText xml:space="preserve">each </w:delText>
          </w:r>
        </w:del>
      </w:ins>
      <w:ins w:id="257" w:author="Amal Mohamed" w:date="2025-11-08T19:21:00Z">
        <w:del w:id="258" w:author="Brian Locke" w:date="2025-11-12T18:40:00Z">
          <w:r>
            <w:delText>generated LR (LR</w:delText>
          </w:r>
          <w:r>
            <w:rPr>
              <w:vertAlign w:val="subscript"/>
              <w:rPrChange w:id="259" w:author="Amal Mohamed" w:date="2025-11-08T19:21:00Z">
                <w:rPr/>
              </w:rPrChange>
            </w:rPr>
            <w:delText>LLM</w:delText>
          </w:r>
          <w:r>
            <w:delText>) and</w:delText>
          </w:r>
        </w:del>
      </w:ins>
      <w:ins w:id="260" w:author="Brian Locke" w:date="2025-11-12T18:40:00Z">
        <w:del w:id="261" w:author="Brian Locke" w:date="2025-11-12T18:40:00Z">
          <w:r>
            <w:delText xml:space="preserve"> the corresponding LR</w:delText>
          </w:r>
          <w:r>
            <w:rPr>
              <w:vertAlign w:val="subscript"/>
              <w:rPrChange w:id="262" w:author="Brian Locke" w:date="2025-11-12T18:40:00Z">
                <w:rPr/>
              </w:rPrChange>
            </w:rPr>
            <w:delText>Reported</w:delText>
          </w:r>
        </w:del>
      </w:ins>
      <w:ins w:id="263" w:author="Amal Mohamed" w:date="2025-11-08T19:21:00Z">
        <w:del w:id="264" w:author="Brian Locke" w:date="2025-11-12T18:40:00Z">
          <w:r>
            <w:delText xml:space="preserve"> </w:delText>
          </w:r>
        </w:del>
      </w:ins>
      <w:ins w:id="265" w:author="Brian Locke" w:date="2025-11-12T18:40:00Z">
        <w:del w:id="266" w:author="Brian Locke" w:date="2025-11-12T18:40:00Z">
          <w:r>
            <w:delText xml:space="preserve">from the scientific literature. </w:delText>
          </w:r>
        </w:del>
      </w:ins>
      <w:ins w:id="267" w:author="Amal Mohamed" w:date="2025-11-08T19:21:00Z">
        <w:del w:id="268" w:author="Brian Locke" w:date="2025-11-12T18:40:00Z">
          <w:r>
            <w:delText>Reported LR. Agreement was evaluated on the log-transformed LR scale using Bland-Altman analysis to estimate mean bias and multiplicative 95% limits of agreement. Secondary measures included calibration (linear regression of log-LR_LLM on log-LR_Reported) and categorical agreement across qualitative LR evidence bands (strong, moderate, weak, negligible), evaluated using quadratic-weighted Cohen’s κ.</w:delText>
          </w:r>
        </w:del>
      </w:ins>
    </w:p>
    <w:p w14:paraId="1B0EA137" w14:textId="77777777" w:rsidR="007070FF" w:rsidRDefault="007070FF">
      <w:pPr>
        <w:rPr>
          <w:ins w:id="269" w:author="Amal Mohamed" w:date="2025-11-08T19:21:00Z"/>
          <w:del w:id="270" w:author="Brian Locke" w:date="2025-11-12T18:40:00Z"/>
        </w:rPr>
      </w:pPr>
    </w:p>
    <w:p w14:paraId="1B4B72F4" w14:textId="77777777" w:rsidR="007070FF" w:rsidRDefault="00000000">
      <w:pPr>
        <w:rPr>
          <w:ins w:id="271" w:author="Amal Mohamed" w:date="2025-11-08T19:21:00Z"/>
          <w:del w:id="272" w:author="Brian Locke" w:date="2025-11-12T18:40:00Z"/>
        </w:rPr>
      </w:pPr>
      <w:ins w:id="273" w:author="Amal Mohamed" w:date="2025-11-08T19:21:00Z">
        <w:del w:id="274" w:author="Brian Locke" w:date="2025-11-12T18:40:00Z">
          <w:r>
            <w:delText>Intended use is clinician decision support when empirical LR unavailable.</w:delText>
          </w:r>
        </w:del>
      </w:ins>
    </w:p>
    <w:p w14:paraId="3885C86B" w14:textId="77777777" w:rsidR="007070FF" w:rsidRDefault="007070FF"/>
    <w:p w14:paraId="7F66792C" w14:textId="77777777" w:rsidR="007070FF" w:rsidRDefault="007070FF"/>
    <w:p w14:paraId="1943980E" w14:textId="77777777" w:rsidR="007070FF" w:rsidRDefault="00000000">
      <w:pPr>
        <w:pStyle w:val="Heading3"/>
      </w:pPr>
      <w:ins w:id="275" w:author="Brian Locke" w:date="2025-11-12T20:06:00Z">
        <w:r>
          <w:t xml:space="preserve">Outcomes, Measures, and </w:t>
        </w:r>
      </w:ins>
      <w:r>
        <w:t>Statistical Analysis</w:t>
      </w:r>
    </w:p>
    <w:p w14:paraId="512D095B" w14:textId="77777777" w:rsidR="007070FF" w:rsidRDefault="00000000">
      <w:pPr>
        <w:rPr>
          <w:del w:id="276" w:author="Brian Locke" w:date="2025-11-12T18:52:00Z"/>
        </w:rPr>
      </w:pPr>
      <w:ins w:id="277" w:author="Brian Locke" w:date="2025-11-12T18:50:00Z">
        <w:r>
          <w:t xml:space="preserve">The primary outcome </w:t>
        </w:r>
      </w:ins>
      <w:del w:id="278" w:author="Brian Locke" w:date="2025-11-12T18:50:00Z">
        <w:r>
          <w:delText xml:space="preserve">We assessed </w:delText>
        </w:r>
      </w:del>
      <w:r>
        <w:t>the agreement between reported likelihood ratios (</w:t>
      </w:r>
      <w:proofErr w:type="spellStart"/>
      <w:r>
        <w:t>LR</w:t>
      </w:r>
      <w:r>
        <w:rPr>
          <w:vertAlign w:val="subscript"/>
        </w:rPr>
        <w:t>Reported</w:t>
      </w:r>
      <w:proofErr w:type="spellEnd"/>
      <w:r>
        <w:t>) and LLM-estimated likelihood ratios (LR</w:t>
      </w:r>
      <w:r>
        <w:rPr>
          <w:vertAlign w:val="subscript"/>
        </w:rPr>
        <w:t>LLM</w:t>
      </w:r>
      <w:r>
        <w:t xml:space="preserve">) </w:t>
      </w:r>
      <w:ins w:id="279" w:author="Brian Locke" w:date="2025-11-12T18:50:00Z">
        <w:r>
          <w:t xml:space="preserve">calculated </w:t>
        </w:r>
      </w:ins>
      <w:r>
        <w:t>using Bland-Altman analysis</w:t>
      </w:r>
      <w:r>
        <w:rPr>
          <w:vertAlign w:val="superscript"/>
        </w:rPr>
        <w:t>19</w:t>
      </w:r>
      <w:r>
        <w:t xml:space="preserve"> on log-transformed LR values</w:t>
      </w:r>
      <w:del w:id="280" w:author="Brian Locke" w:date="2025-11-12T18:51:00Z">
        <w:r>
          <w:delText>,</w:delText>
        </w:r>
      </w:del>
      <w:r>
        <w:t xml:space="preserve"> </w:t>
      </w:r>
      <w:del w:id="281" w:author="Brian Locke" w:date="2025-11-12T18:51:00Z">
        <w:r>
          <w:delText>as</w:delText>
        </w:r>
      </w:del>
      <w:ins w:id="282" w:author="Brian Locke" w:date="2025-11-12T18:51:00Z">
        <w:r>
          <w:t xml:space="preserve"> because</w:t>
        </w:r>
      </w:ins>
      <w:r>
        <w:t xml:space="preserve"> strength of evidence is additive on the log scale</w:t>
      </w:r>
      <w:r>
        <w:rPr>
          <w:vertAlign w:val="superscript"/>
        </w:rPr>
        <w:t>4,20</w:t>
      </w:r>
      <w:r>
        <w:t>. We calculated multiplicative (ratio) limits of agreement, which indicate the range within which LR</w:t>
      </w:r>
      <w:r>
        <w:rPr>
          <w:vertAlign w:val="subscript"/>
        </w:rPr>
        <w:t>LLM</w:t>
      </w:r>
      <w:r>
        <w:t xml:space="preserve"> is expected to lie within an x-fold difference of the </w:t>
      </w:r>
      <w:proofErr w:type="spellStart"/>
      <w:r>
        <w:t>LR</w:t>
      </w:r>
      <w:r>
        <w:rPr>
          <w:vertAlign w:val="subscript"/>
        </w:rPr>
        <w:t>Reported</w:t>
      </w:r>
      <w:proofErr w:type="spellEnd"/>
      <w:r>
        <w:t xml:space="preserve"> in 95% of cases. 50%, 75%, 90%, and 99% limits of agreement are also tabulated in the supplemental materials. </w:t>
      </w:r>
    </w:p>
    <w:p w14:paraId="47CCD1B5" w14:textId="77777777" w:rsidR="007070FF" w:rsidRDefault="007070FF">
      <w:pPr>
        <w:rPr>
          <w:del w:id="283" w:author="Brian Locke" w:date="2025-11-12T18:52:00Z"/>
        </w:rPr>
      </w:pPr>
    </w:p>
    <w:p w14:paraId="1795EAF1" w14:textId="77777777" w:rsidR="007070FF" w:rsidRDefault="00000000">
      <w:pPr>
        <w:rPr>
          <w:ins w:id="284" w:author="Brian Locke" w:date="2025-11-12T18:52:00Z"/>
        </w:rPr>
      </w:pPr>
      <w:r>
        <w:t>We compared models using paired t-test for mean differences (bias) and the Pittman-Morgan test for differences in the width (variance) of the limits of agreement</w:t>
      </w:r>
      <w:r>
        <w:rPr>
          <w:vertAlign w:val="superscript"/>
        </w:rPr>
        <w:t>21,22</w:t>
      </w:r>
      <w:r>
        <w:t xml:space="preserve">. </w:t>
      </w:r>
    </w:p>
    <w:p w14:paraId="6D62DF63" w14:textId="77777777" w:rsidR="007070FF" w:rsidRDefault="007070FF">
      <w:pPr>
        <w:rPr>
          <w:ins w:id="285" w:author="Brian Locke" w:date="2025-11-12T18:52:00Z"/>
        </w:rPr>
      </w:pPr>
    </w:p>
    <w:p w14:paraId="0520CFE1" w14:textId="77777777" w:rsidR="007070FF" w:rsidRDefault="00000000">
      <w:pPr>
        <w:rPr>
          <w:ins w:id="286" w:author="Brian Locke" w:date="2025-11-12T18:52:00Z"/>
        </w:rPr>
      </w:pPr>
      <w:ins w:id="287" w:author="Brian Locke" w:date="2025-11-12T18:35:00Z">
        <w:r>
          <w:t>Prespecified s</w:t>
        </w:r>
      </w:ins>
      <w:del w:id="288" w:author="Brian Locke" w:date="2025-11-12T18:35:00Z">
        <w:r>
          <w:delText>S</w:delText>
        </w:r>
      </w:del>
      <w:r>
        <w:t xml:space="preserve">ubgroup analyses were conducted by information type (historical element, symptom/sign, examination finding, test result, or diagnostic adjudication), and by direction of evidence (positive: LR &gt;1; negative: LR &lt; 1) using Welch’s t-test for bias and Levene’s test for differences in width. </w:t>
      </w:r>
    </w:p>
    <w:p w14:paraId="56D3A867" w14:textId="77777777" w:rsidR="007070FF" w:rsidRDefault="007070FF">
      <w:pPr>
        <w:rPr>
          <w:ins w:id="289" w:author="Brian Locke" w:date="2025-11-12T18:52:00Z"/>
        </w:rPr>
      </w:pPr>
    </w:p>
    <w:p w14:paraId="10F06411" w14:textId="77777777" w:rsidR="007070FF" w:rsidRDefault="00000000">
      <w:pPr>
        <w:rPr>
          <w:ins w:id="290" w:author="Brian Locke" w:date="2025-11-12T18:53:00Z"/>
        </w:rPr>
      </w:pPr>
      <w:ins w:id="291" w:author="Brian Locke" w:date="2025-11-12T18:52:00Z">
        <w:r>
          <w:t>Secondary analyses included LR</w:t>
        </w:r>
        <w:r>
          <w:rPr>
            <w:vertAlign w:val="subscript"/>
            <w:rPrChange w:id="292" w:author="Brian Locke" w:date="2025-11-12T18:52:00Z">
              <w:rPr/>
            </w:rPrChange>
          </w:rPr>
          <w:t>LLM</w:t>
        </w:r>
        <w:r>
          <w:t xml:space="preserve"> estimate calibration </w:t>
        </w:r>
        <w:del w:id="293" w:author="Brian Locke" w:date="2025-11-12T18:52:00Z">
          <w:r>
            <w:delText>estimate</w:delText>
          </w:r>
        </w:del>
      </w:ins>
      <w:del w:id="294" w:author="Brian Locke" w:date="2025-11-12T18:52:00Z">
        <w:r>
          <w:delText>Calibration</w:delText>
        </w:r>
      </w:del>
      <w:ins w:id="295" w:author="Brian Locke" w:date="2025-11-12T18:52:00Z">
        <w:r>
          <w:t>, which</w:t>
        </w:r>
      </w:ins>
      <w:r>
        <w:t xml:space="preserve"> was evaluated by linear regression of log-transformed LLM estimates on reported log LRs, yielding the intercept, slope, 95% confidence intervals, and R². Agreement between qualitative LR strength categories (e.g. strong, moderate, weak)</w:t>
      </w:r>
      <w:r>
        <w:rPr>
          <w:vertAlign w:val="superscript"/>
        </w:rPr>
        <w:t>3,4</w:t>
      </w:r>
      <w:r>
        <w:t xml:space="preserve"> was </w:t>
      </w:r>
      <w:ins w:id="296" w:author="Brian Locke" w:date="2025-11-12T18:53:00Z">
        <w:r>
          <w:t xml:space="preserve">also </w:t>
        </w:r>
      </w:ins>
      <w:r>
        <w:t xml:space="preserve">assessed using Cohen’s Kappa with quadratic weights, which penalizes large disagreements more heavily and approximates </w:t>
      </w:r>
      <w:proofErr w:type="gramStart"/>
      <w:r>
        <w:t>squared-error</w:t>
      </w:r>
      <w:proofErr w:type="gramEnd"/>
      <w:r>
        <w:t xml:space="preserve"> on the underlying likelihood ratio scale</w:t>
      </w:r>
      <w:r>
        <w:rPr>
          <w:vertAlign w:val="superscript"/>
        </w:rPr>
        <w:t>23,24</w:t>
      </w:r>
      <w:r>
        <w:t xml:space="preserve">. </w:t>
      </w:r>
    </w:p>
    <w:p w14:paraId="713BA22F" w14:textId="77777777" w:rsidR="007070FF" w:rsidRDefault="007070FF">
      <w:pPr>
        <w:rPr>
          <w:ins w:id="297" w:author="Brian Locke" w:date="2025-11-12T18:53:00Z"/>
        </w:rPr>
      </w:pPr>
    </w:p>
    <w:p w14:paraId="17C9E641" w14:textId="77777777" w:rsidR="007070FF" w:rsidRDefault="00000000">
      <w:pPr>
        <w:rPr>
          <w:ins w:id="298" w:author="Brian Locke" w:date="2025-11-12T18:26:00Z"/>
          <w:b/>
          <w:bCs/>
        </w:rPr>
      </w:pPr>
      <w:r>
        <w:t>Statistical significance was set at α = 0.05 without adjustment for multiple testing.</w:t>
      </w:r>
      <w:ins w:id="299" w:author="Brian Locke" w:date="2025-11-12T18:35:00Z">
        <w:r>
          <w:t xml:space="preserve"> There was no missing data.</w:t>
        </w:r>
      </w:ins>
      <w:r>
        <w:rPr>
          <w:b/>
          <w:bCs/>
        </w:rPr>
        <w:t xml:space="preserve"> </w:t>
      </w:r>
      <w:ins w:id="300" w:author="Brian Locke" w:date="2025-11-12T18:26:00Z">
        <w:r>
          <w:rPr>
            <w:rPrChange w:id="301" w:author="Brian Locke" w:date="2025-11-12T18:26:00Z">
              <w:rPr>
                <w:b/>
                <w:bCs/>
              </w:rPr>
            </w:rPrChange>
          </w:rPr>
          <w:t>All available likelihood ratios from TheNNT.com at the time of data collection were included, defining the sample size for this descriptive analysis.</w:t>
        </w:r>
      </w:ins>
    </w:p>
    <w:p w14:paraId="379304C9" w14:textId="77777777" w:rsidR="007070FF" w:rsidRPr="007070FF" w:rsidRDefault="007070FF">
      <w:pPr>
        <w:rPr>
          <w:ins w:id="302" w:author="Brian Locke" w:date="2025-11-12T18:26:00Z"/>
          <w:rPrChange w:id="303" w:author="Brian Locke" w:date="2025-11-12T18:26:00Z">
            <w:rPr>
              <w:ins w:id="304" w:author="Brian Locke" w:date="2025-11-12T18:26:00Z"/>
              <w:b/>
              <w:bCs/>
            </w:rPr>
          </w:rPrChange>
        </w:rPr>
      </w:pPr>
    </w:p>
    <w:p w14:paraId="1E2B5D33" w14:textId="77777777" w:rsidR="007070FF" w:rsidRPr="007070FF" w:rsidRDefault="00000000">
      <w:pPr>
        <w:rPr>
          <w:ins w:id="305" w:author="Brian Locke" w:date="2025-11-12T18:26:00Z"/>
          <w:rPrChange w:id="306" w:author="Brian Locke" w:date="2025-11-12T18:26:00Z">
            <w:rPr>
              <w:ins w:id="307" w:author="Brian Locke" w:date="2025-11-12T18:26:00Z"/>
              <w:b/>
              <w:bCs/>
            </w:rPr>
          </w:rPrChange>
        </w:rPr>
      </w:pPr>
      <w:ins w:id="308" w:author="Brian Locke" w:date="2025-11-12T18:26:00Z">
        <w:r>
          <w:rPr>
            <w:rPrChange w:id="309" w:author="Brian Locke" w:date="2025-11-12T18:26:00Z">
              <w:rPr>
                <w:b/>
                <w:bCs/>
              </w:rPr>
            </w:rPrChange>
          </w:rPr>
          <w:t xml:space="preserve">Date and Code availability: </w:t>
        </w:r>
      </w:ins>
    </w:p>
    <w:p w14:paraId="00A340A1" w14:textId="77777777" w:rsidR="007070FF" w:rsidRPr="007070FF" w:rsidRDefault="00000000">
      <w:pPr>
        <w:rPr>
          <w:ins w:id="310" w:author="Brian Locke" w:date="2025-11-12T18:26:00Z"/>
          <w:rPrChange w:id="311" w:author="Brian Locke" w:date="2025-11-12T18:26:00Z">
            <w:rPr>
              <w:ins w:id="312" w:author="Brian Locke" w:date="2025-11-12T18:26:00Z"/>
              <w:b/>
              <w:bCs/>
            </w:rPr>
          </w:rPrChange>
        </w:rPr>
      </w:pPr>
      <w:ins w:id="313" w:author="Brian Locke" w:date="2025-11-12T18:26:00Z">
        <w:r>
          <w:rPr>
            <w:rPrChange w:id="314" w:author="Brian Locke" w:date="2025-11-12T18:26:00Z">
              <w:rPr>
                <w:b/>
                <w:bCs/>
              </w:rPr>
            </w:rPrChange>
          </w:rPr>
          <w:t xml:space="preserve">The full pipeline for collating LRs from TheNNT.com and generating LLM estimates is available at: </w:t>
        </w:r>
        <w:r>
          <w:fldChar w:fldCharType="begin"/>
        </w:r>
        <w:r>
          <w:instrText>HYPERLINK "https://github.com/reblocke/llm_estimate_lrs"</w:instrText>
        </w:r>
        <w:r>
          <w:fldChar w:fldCharType="separate"/>
        </w:r>
        <w:r>
          <w:rPr>
            <w:color w:val="467886"/>
            <w:u w:val="single"/>
          </w:rPr>
          <w:t>https://github.com/reblocke/llm_estimate_lrs</w:t>
        </w:r>
        <w:r>
          <w:fldChar w:fldCharType="end"/>
        </w:r>
        <w:r>
          <w:rPr>
            <w:rPrChange w:id="315" w:author="Brian Locke" w:date="2025-11-12T18:26:00Z">
              <w:rPr>
                <w:b/>
                <w:bCs/>
              </w:rPr>
            </w:rPrChange>
          </w:rPr>
          <w:t xml:space="preserve">  </w:t>
        </w:r>
      </w:ins>
    </w:p>
    <w:p w14:paraId="11F2FE76" w14:textId="77777777" w:rsidR="007070FF" w:rsidRPr="007070FF" w:rsidRDefault="007070FF">
      <w:pPr>
        <w:rPr>
          <w:ins w:id="316" w:author="Brian Locke" w:date="2025-11-12T18:26:00Z"/>
          <w:del w:id="317" w:author="Brian Locke" w:date="2025-11-12T18:26:00Z"/>
          <w:rPrChange w:id="318" w:author="Brian Locke" w:date="2025-11-12T18:26:00Z">
            <w:rPr>
              <w:ins w:id="319" w:author="Brian Locke" w:date="2025-11-12T18:26:00Z"/>
              <w:del w:id="320" w:author="Brian Locke" w:date="2025-11-12T18:26:00Z"/>
              <w:b/>
              <w:bCs/>
            </w:rPr>
          </w:rPrChange>
        </w:rPr>
      </w:pPr>
    </w:p>
    <w:p w14:paraId="3218C185" w14:textId="77777777" w:rsidR="007070FF" w:rsidRDefault="00000000">
      <w:pPr>
        <w:rPr>
          <w:ins w:id="321" w:author="Amal Mohamed" w:date="2025-11-09T19:46:00Z"/>
        </w:rPr>
      </w:pPr>
      <w:del w:id="322" w:author="Brian Locke" w:date="2025-11-12T18:26:00Z">
        <w:r>
          <w:delText xml:space="preserve">Analyses were conducted in Python 3.11.11 and Microsoft Excel. Code is available at </w:delText>
        </w:r>
        <w:r>
          <w:fldChar w:fldCharType="begin"/>
        </w:r>
        <w:r>
          <w:delInstrText>HYPERLINK "https://github.com/reblocke/llm_estimate_lrs"</w:delInstrText>
        </w:r>
        <w:r>
          <w:fldChar w:fldCharType="separate"/>
        </w:r>
        <w:r>
          <w:rPr>
            <w:color w:val="467886"/>
            <w:u w:val="single"/>
          </w:rPr>
          <w:delText>https://github.com/reblocke/llm_estimate_lrs</w:delText>
        </w:r>
        <w:r>
          <w:fldChar w:fldCharType="end"/>
        </w:r>
        <w:r>
          <w:delText xml:space="preserve"> .</w:delText>
        </w:r>
      </w:del>
    </w:p>
    <w:p w14:paraId="7AC4E9AF" w14:textId="77777777" w:rsidR="007070FF" w:rsidRDefault="007070FF">
      <w:pPr>
        <w:rPr>
          <w:ins w:id="323" w:author="Amal Mohamed" w:date="2025-11-09T19:46:00Z"/>
        </w:rPr>
      </w:pPr>
    </w:p>
    <w:p w14:paraId="6F45E960" w14:textId="77777777" w:rsidR="007070FF" w:rsidRDefault="00000000">
      <w:ins w:id="324" w:author="Amal Mohamed" w:date="2025-11-09T19:46:00Z">
        <w:del w:id="325" w:author="Brian Locke" w:date="2025-11-12T18:25:00Z">
          <w:r>
            <w:delText>The evaluation has several limitations. Models were compared to published likelihood ratios (LRs) that may have influenced pretraining, though direct memorization was not observed. Reference LRs lacked confidence intervals, study-level context, and methodological assessment, and models did not have sufficient clinical detail to match patient populations precisely. Additionally, only quantitative agreement was measured, without categorizing model errors. Despite these constraints, the results indicate that LLMs can meaningfully predict LR..</w:delText>
          </w:r>
        </w:del>
      </w:ins>
    </w:p>
    <w:p w14:paraId="681707A0" w14:textId="77777777" w:rsidR="007070FF" w:rsidRPr="007070FF" w:rsidRDefault="007070FF">
      <w:pPr>
        <w:spacing w:after="160" w:line="278" w:lineRule="auto"/>
        <w:rPr>
          <w:ins w:id="326" w:author="Amal Mohamed" w:date="2025-11-08T19:22:00Z"/>
          <w:b/>
          <w:bCs/>
          <w:color w:val="0D0D0D"/>
          <w:rPrChange w:id="327" w:author="Amal Mohamed" w:date="2025-11-08T19:22:00Z">
            <w:rPr>
              <w:ins w:id="328" w:author="Amal Mohamed" w:date="2025-11-08T19:22:00Z"/>
            </w:rPr>
          </w:rPrChange>
        </w:rPr>
      </w:pPr>
    </w:p>
    <w:p w14:paraId="568C79CA" w14:textId="77777777" w:rsidR="007070FF" w:rsidRPr="007070FF" w:rsidRDefault="00000000">
      <w:pPr>
        <w:spacing w:line="278" w:lineRule="auto"/>
        <w:rPr>
          <w:ins w:id="329" w:author="Amal Mohamed" w:date="2025-11-08T19:22:00Z"/>
          <w:i/>
          <w:iCs/>
          <w:color w:val="0D0D0D"/>
          <w:rPrChange w:id="330" w:author="Amal Mohamed" w:date="2025-11-08T19:22:00Z">
            <w:rPr>
              <w:ins w:id="331" w:author="Amal Mohamed" w:date="2025-11-08T19:22:00Z"/>
            </w:rPr>
          </w:rPrChange>
        </w:rPr>
      </w:pPr>
      <w:commentRangeStart w:id="332"/>
      <w:ins w:id="333" w:author="Amal Mohamed" w:date="2025-11-08T19:22:00Z">
        <w:r>
          <w:rPr>
            <w:i/>
            <w:iCs/>
            <w:color w:val="0D0D0D"/>
            <w:rPrChange w:id="334" w:author="Amal Mohamed" w:date="2025-11-08T19:22:00Z">
              <w:rPr/>
            </w:rPrChange>
          </w:rPr>
          <w:t>Ethical Considerations:</w:t>
        </w:r>
      </w:ins>
    </w:p>
    <w:p w14:paraId="66290D1A" w14:textId="77777777" w:rsidR="007070FF" w:rsidRPr="007070FF" w:rsidRDefault="00000000">
      <w:pPr>
        <w:spacing w:after="160" w:line="278" w:lineRule="auto"/>
        <w:rPr>
          <w:ins w:id="335" w:author="Amal Mohamed" w:date="2025-11-08T19:22:00Z"/>
          <w:color w:val="0D0D0D"/>
          <w:rPrChange w:id="336" w:author="Amal Mohamed" w:date="2025-11-08T19:22:00Z">
            <w:rPr>
              <w:ins w:id="337" w:author="Amal Mohamed" w:date="2025-11-08T19:22:00Z"/>
            </w:rPr>
          </w:rPrChange>
        </w:rPr>
      </w:pPr>
      <w:ins w:id="338" w:author="Amal Mohamed" w:date="2025-11-08T19:22:00Z">
        <w:r>
          <w:rPr>
            <w:color w:val="0D0D0D"/>
            <w:rPrChange w:id="339" w:author="Amal Mohamed" w:date="2025-11-08T19:22:00Z">
              <w:rPr/>
            </w:rPrChange>
          </w:rPr>
          <w:t>This study used publicly available aggregated data and did not involve human participants; therefore, it was exempt from institutional review board oversight.</w:t>
        </w:r>
        <w:commentRangeEnd w:id="332"/>
        <w:r>
          <w:commentReference w:id="332"/>
        </w:r>
      </w:ins>
    </w:p>
    <w:p w14:paraId="4FE88CAA" w14:textId="77777777" w:rsidR="007070FF" w:rsidRDefault="007070FF">
      <w:pPr>
        <w:spacing w:after="160" w:line="278" w:lineRule="auto"/>
        <w:rPr>
          <w:b/>
          <w:bCs/>
          <w:color w:val="0D0D0D"/>
        </w:rPr>
      </w:pPr>
    </w:p>
    <w:p w14:paraId="27693704" w14:textId="77777777" w:rsidR="007070FF" w:rsidRDefault="00000000">
      <w:pPr>
        <w:pStyle w:val="Heading1"/>
      </w:pPr>
      <w:r>
        <w:t>Results:</w:t>
      </w:r>
    </w:p>
    <w:p w14:paraId="0A706574" w14:textId="77777777" w:rsidR="007070FF" w:rsidRDefault="00000000">
      <w:r>
        <w:t xml:space="preserve">Seven hundred </w:t>
      </w:r>
      <w:proofErr w:type="spellStart"/>
      <w:r>
        <w:t>LR</w:t>
      </w:r>
      <w:r>
        <w:rPr>
          <w:vertAlign w:val="subscript"/>
        </w:rPr>
        <w:t>Reported</w:t>
      </w:r>
      <w:proofErr w:type="spellEnd"/>
      <w:r>
        <w:t xml:space="preserve"> exploring the 30 available medical conditions were compiled from theNNT.com. Signs/symptoms were the most common type of LR (59%, n=416), followed by historical element (19</w:t>
      </w:r>
      <w:proofErr w:type="gramStart"/>
      <w:r>
        <w:t>% ,</w:t>
      </w:r>
      <w:proofErr w:type="gramEnd"/>
      <w:r>
        <w:t xml:space="preserve"> n=134) and test results (16</w:t>
      </w:r>
      <w:proofErr w:type="gramStart"/>
      <w:r>
        <w:t>% ,</w:t>
      </w:r>
      <w:proofErr w:type="gramEnd"/>
      <w:r>
        <w:t xml:space="preserve"> n=110) </w:t>
      </w:r>
    </w:p>
    <w:p w14:paraId="14F0D42E" w14:textId="77777777" w:rsidR="007070FF" w:rsidRDefault="007070FF"/>
    <w:p w14:paraId="7608B5A9" w14:textId="77777777" w:rsidR="007070FF" w:rsidRDefault="00000000">
      <w:proofErr w:type="spellStart"/>
      <w:r>
        <w:lastRenderedPageBreak/>
        <w:t>LR</w:t>
      </w:r>
      <w:r>
        <w:rPr>
          <w:vertAlign w:val="subscript"/>
        </w:rPr>
        <w:t>Reported</w:t>
      </w:r>
      <w:proofErr w:type="spellEnd"/>
      <w:r>
        <w:t xml:space="preserve"> values ranged from 0.01 to 145.9, with a median of 1 (interquartile range 0.7 to 2.2) and a geometric mean of 1.21. Figure 1 shows the distribution of strength of evidence in the </w:t>
      </w:r>
      <w:proofErr w:type="spellStart"/>
      <w:r>
        <w:t>LR</w:t>
      </w:r>
      <w:r>
        <w:rPr>
          <w:vertAlign w:val="subscript"/>
        </w:rPr>
        <w:t>Reported</w:t>
      </w:r>
      <w:proofErr w:type="spellEnd"/>
      <w:r>
        <w:t>. Most (n=400) findings offered negligible strength of evidence (0.5 &lt; LR &lt; 2; 56.5%), with the next most common being weak evidence in favor of a diagnosis (n=120, 17.4%), weak evidence against (n=60, 8.7%) and moderate evidence for (n=52, 7.5%). Diagnostic adjudications tended to provide the strongest evidence, while signs/symptoms were the weakest (Supplemental Table 1).</w:t>
      </w:r>
    </w:p>
    <w:p w14:paraId="472E0323" w14:textId="77777777" w:rsidR="007070FF" w:rsidRDefault="007070FF"/>
    <w:p w14:paraId="4B3B4163" w14:textId="77777777" w:rsidR="007070FF" w:rsidRDefault="00000000">
      <w:r>
        <w:rPr>
          <w:b/>
          <w:bCs/>
        </w:rPr>
        <w:t xml:space="preserve">Figure 1: </w:t>
      </w:r>
      <w:r>
        <w:t>Distribution of likelihood ratios reported in the literature, as collected from theNNT.com. Background shading represents strong, moderate, weak, and negligible strength of evidence categories</w:t>
      </w:r>
      <w:r>
        <w:rPr>
          <w:vertAlign w:val="superscript"/>
        </w:rPr>
        <w:t>3,4</w:t>
      </w:r>
      <w:r>
        <w:t xml:space="preserve">. Most of the </w:t>
      </w:r>
      <w:proofErr w:type="spellStart"/>
      <w:r>
        <w:t>LR</w:t>
      </w:r>
      <w:r>
        <w:rPr>
          <w:vertAlign w:val="subscript"/>
        </w:rPr>
        <w:t>reported</w:t>
      </w:r>
      <w:proofErr w:type="spellEnd"/>
      <w:r>
        <w:t xml:space="preserve"> cluster near 1, showing they offer negligible or weak evidence. </w:t>
      </w:r>
    </w:p>
    <w:p w14:paraId="3B484D7B" w14:textId="77777777" w:rsidR="007070FF" w:rsidRDefault="00000000">
      <w:pPr>
        <w:rPr>
          <w:b/>
          <w:bCs/>
          <w:highlight w:val="yellow"/>
        </w:rPr>
      </w:pPr>
      <w:r>
        <w:rPr>
          <w:b/>
          <w:bCs/>
          <w:noProof/>
        </w:rPr>
        <w:drawing>
          <wp:inline distT="0" distB="0" distL="0" distR="0" wp14:anchorId="79577AB2" wp14:editId="2C0AFC05">
            <wp:extent cx="5943600" cy="341820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3418205"/>
                    </a:xfrm>
                    <a:prstGeom prst="rect">
                      <a:avLst/>
                    </a:prstGeom>
                    <a:ln/>
                  </pic:spPr>
                </pic:pic>
              </a:graphicData>
            </a:graphic>
          </wp:inline>
        </w:drawing>
      </w:r>
    </w:p>
    <w:p w14:paraId="5FD12B58" w14:textId="77777777" w:rsidR="007070FF" w:rsidRDefault="007070FF"/>
    <w:p w14:paraId="7678A9A1" w14:textId="77777777" w:rsidR="007070FF" w:rsidRDefault="00000000">
      <w:r>
        <w:t>Three sets of LR</w:t>
      </w:r>
      <w:r>
        <w:rPr>
          <w:vertAlign w:val="subscript"/>
        </w:rPr>
        <w:t>LLM</w:t>
      </w:r>
      <w:r>
        <w:t xml:space="preserve"> were generated (for GPT-4o, o3, and GPT-5) for each of the 700 </w:t>
      </w:r>
      <w:proofErr w:type="spellStart"/>
      <w:r>
        <w:t>LR</w:t>
      </w:r>
      <w:r>
        <w:rPr>
          <w:vertAlign w:val="subscript"/>
        </w:rPr>
        <w:t>Reported</w:t>
      </w:r>
      <w:proofErr w:type="spellEnd"/>
      <w:r>
        <w:t xml:space="preserve">. Figure 2 shows the 95% multiplicative limits of agreement. All 3 models showed excellent mean bias (GPT-4o 1.02x, o3 0.99x, GPT-5 0.99x; no differences in pairwise comparisons). LR estimates from GPT-5 had the narrowest limits of agreement to the values reported on theNNT.com (95% limits of agreement from 0.26x to 3.7x, </w:t>
      </w:r>
      <w:r>
        <w:rPr>
          <w:i/>
          <w:iCs/>
        </w:rPr>
        <w:t>P</w:t>
      </w:r>
      <w:r>
        <w:t xml:space="preserve"> &lt; .001 vs both o3 and GPT-4o ), followed by o3 (0.23x to 4.28x), and GPT-4o (0.23x to 4.53x, </w:t>
      </w:r>
      <w:r>
        <w:rPr>
          <w:i/>
          <w:iCs/>
        </w:rPr>
        <w:t>P</w:t>
      </w:r>
      <w:r>
        <w:t xml:space="preserve"> = .58 for o3 vs GPT-4o). Other coverage ranges (50, 75%, 90%, and 99%) are presented in the supplementary materials. </w:t>
      </w:r>
    </w:p>
    <w:p w14:paraId="0E107D74" w14:textId="77777777" w:rsidR="007070FF" w:rsidRDefault="007070FF"/>
    <w:p w14:paraId="29A97746" w14:textId="77777777" w:rsidR="007070FF" w:rsidRDefault="00000000">
      <w:r>
        <w:rPr>
          <w:noProof/>
        </w:rPr>
        <w:lastRenderedPageBreak/>
        <w:drawing>
          <wp:inline distT="0" distB="0" distL="0" distR="0" wp14:anchorId="3C73214F" wp14:editId="27D1B735">
            <wp:extent cx="5943600" cy="2296160"/>
            <wp:effectExtent l="0" t="0" r="0" b="0"/>
            <wp:docPr id="9" name="image8.png" descr="A diagram of a number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number of data&#10;&#10;AI-generated content may be incorrect."/>
                    <pic:cNvPicPr preferRelativeResize="0"/>
                  </pic:nvPicPr>
                  <pic:blipFill>
                    <a:blip r:embed="rId10"/>
                    <a:srcRect/>
                    <a:stretch>
                      <a:fillRect/>
                    </a:stretch>
                  </pic:blipFill>
                  <pic:spPr>
                    <a:xfrm>
                      <a:off x="0" y="0"/>
                      <a:ext cx="5943600" cy="2296160"/>
                    </a:xfrm>
                    <a:prstGeom prst="rect">
                      <a:avLst/>
                    </a:prstGeom>
                    <a:ln/>
                  </pic:spPr>
                </pic:pic>
              </a:graphicData>
            </a:graphic>
          </wp:inline>
        </w:drawing>
      </w:r>
    </w:p>
    <w:p w14:paraId="655191BE" w14:textId="77777777" w:rsidR="007070FF" w:rsidRDefault="00000000">
      <w:pPr>
        <w:pBdr>
          <w:top w:val="nil"/>
          <w:left w:val="nil"/>
          <w:bottom w:val="nil"/>
          <w:right w:val="nil"/>
          <w:between w:val="nil"/>
        </w:pBdr>
        <w:rPr>
          <w:color w:val="000000"/>
        </w:rPr>
      </w:pPr>
      <w:r>
        <w:rPr>
          <w:b/>
          <w:bCs/>
          <w:color w:val="000000"/>
        </w:rPr>
        <w:t xml:space="preserve">Figure 2: Agreement between literature-reported and LLM-generated likelihood ratios: </w:t>
      </w:r>
      <w:r>
        <w:rPr>
          <w:color w:val="000000"/>
        </w:rPr>
        <w:t xml:space="preserve">Each panel shows the agreement between reported and model-generated likelihood ratios (LRs). The y-axis shows the ratio of LRs (reported/model), and the x-axis shows the geometric mean of paired LRs. Solid black lines represent mean bias; Dashed lines indicate the multiplicative (i.e. x-fold) range in which 95% of estimates would be expected to be from a value reported on theNNT.com. Narrower coverage intervals represent closer agreement, and deviations of the mean line from unity indicate systematic bias. Shaded areas indicate the confidence intervals on each bound of agreement. All models showed negligible bias. GPT-5 had the tightest agreement with reported likelihood ratios. </w:t>
      </w:r>
    </w:p>
    <w:p w14:paraId="055113A6" w14:textId="77777777" w:rsidR="007070FF" w:rsidRDefault="007070FF"/>
    <w:p w14:paraId="126B70D1" w14:textId="77777777" w:rsidR="007070FF" w:rsidRDefault="00000000">
      <w:r>
        <w:t xml:space="preserve">Figure 3 shows the limits of agreement by finding type. Estimates of the strength of evidence followed similar patterns across models. Estimates of the importance of sign/symptoms, historical elements, and imaging findings were all similarly accurate, while test results agreed less closely with reported estimates. </w:t>
      </w:r>
    </w:p>
    <w:p w14:paraId="3ED3CD87" w14:textId="77777777" w:rsidR="007070FF" w:rsidRDefault="007070FF"/>
    <w:p w14:paraId="5E809872" w14:textId="77777777" w:rsidR="007070FF" w:rsidRDefault="007070FF"/>
    <w:p w14:paraId="0665368B" w14:textId="77777777" w:rsidR="007070FF" w:rsidRDefault="007070FF"/>
    <w:p w14:paraId="73EA1FE6" w14:textId="77777777" w:rsidR="007070FF" w:rsidRDefault="00000000">
      <w:pPr>
        <w:rPr>
          <w:b/>
          <w:bCs/>
        </w:rPr>
      </w:pPr>
      <w:r>
        <w:rPr>
          <w:noProof/>
        </w:rPr>
        <w:lastRenderedPageBreak/>
        <w:drawing>
          <wp:inline distT="0" distB="0" distL="0" distR="0" wp14:anchorId="336E281F" wp14:editId="24060C1F">
            <wp:extent cx="5943600" cy="7414260"/>
            <wp:effectExtent l="0" t="0" r="0" b="0"/>
            <wp:docPr id="8" name="image10.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graph&#10;&#10;AI-generated content may be incorrect."/>
                    <pic:cNvPicPr preferRelativeResize="0"/>
                  </pic:nvPicPr>
                  <pic:blipFill>
                    <a:blip r:embed="rId11"/>
                    <a:srcRect/>
                    <a:stretch>
                      <a:fillRect/>
                    </a:stretch>
                  </pic:blipFill>
                  <pic:spPr>
                    <a:xfrm>
                      <a:off x="0" y="0"/>
                      <a:ext cx="5943600" cy="7414260"/>
                    </a:xfrm>
                    <a:prstGeom prst="rect">
                      <a:avLst/>
                    </a:prstGeom>
                    <a:ln/>
                  </pic:spPr>
                </pic:pic>
              </a:graphicData>
            </a:graphic>
          </wp:inline>
        </w:drawing>
      </w:r>
    </w:p>
    <w:p w14:paraId="77D6BD9A" w14:textId="77777777" w:rsidR="007070FF" w:rsidRDefault="007070FF">
      <w:pPr>
        <w:rPr>
          <w:b/>
          <w:bCs/>
        </w:rPr>
      </w:pPr>
    </w:p>
    <w:p w14:paraId="0434B150" w14:textId="77777777" w:rsidR="007070FF" w:rsidRDefault="00000000">
      <w:pPr>
        <w:rPr>
          <w:b/>
          <w:bCs/>
        </w:rPr>
      </w:pPr>
      <w:r>
        <w:rPr>
          <w:b/>
          <w:bCs/>
        </w:rPr>
        <w:t xml:space="preserve">Figure 3: Agreement between LLM-estimated and literature-reported likelihood ratios </w:t>
      </w:r>
      <w:r>
        <w:t xml:space="preserve">by type of clinical finding. Rows represent clinical finding categories (laboratory, imaging, history, sign-symptom, and diagnosis); columns represent LLM versions (GPT-4o, o3, and GPT-5). </w:t>
      </w:r>
      <w:r>
        <w:lastRenderedPageBreak/>
        <w:t xml:space="preserve">Categories were assigned by manual review, and likelihood ratios could be categorized as multiple types (e.g. scores integrating multiple findings). </w:t>
      </w:r>
    </w:p>
    <w:p w14:paraId="748300FB" w14:textId="77777777" w:rsidR="007070FF" w:rsidRDefault="007070FF"/>
    <w:p w14:paraId="60C9A2DB" w14:textId="77777777" w:rsidR="007070FF" w:rsidRDefault="007070FF"/>
    <w:p w14:paraId="32798732" w14:textId="77777777" w:rsidR="007070FF" w:rsidRDefault="00000000">
      <w:r>
        <w:t>When analyzed by the direction of evidence, patterns differed between models (Supplemental Figure 2). For GPT-4o, mean bias differed between negative (</w:t>
      </w:r>
      <w:proofErr w:type="spellStart"/>
      <w:r>
        <w:t>LR</w:t>
      </w:r>
      <w:r>
        <w:rPr>
          <w:vertAlign w:val="subscript"/>
        </w:rPr>
        <w:t>reported</w:t>
      </w:r>
      <w:proofErr w:type="spellEnd"/>
      <w:r>
        <w:t xml:space="preserve"> &lt; 1) evidence (mean 1.13x) vs. positive (</w:t>
      </w:r>
      <w:proofErr w:type="spellStart"/>
      <w:r>
        <w:t>LR</w:t>
      </w:r>
      <w:r>
        <w:rPr>
          <w:vertAlign w:val="subscript"/>
        </w:rPr>
        <w:t>reported</w:t>
      </w:r>
      <w:proofErr w:type="spellEnd"/>
      <w:r>
        <w:t xml:space="preserve"> &gt; 1) findings (mean 0.92x, </w:t>
      </w:r>
      <w:r>
        <w:rPr>
          <w:i/>
          <w:iCs/>
        </w:rPr>
        <w:t>P</w:t>
      </w:r>
      <w:r>
        <w:t xml:space="preserve"> &lt; .001). No difference in mean bias was observed for o3 (0.95x vs. 1.03x; </w:t>
      </w:r>
      <w:r>
        <w:rPr>
          <w:i/>
          <w:iCs/>
        </w:rPr>
        <w:t>P</w:t>
      </w:r>
      <w:r>
        <w:t xml:space="preserve"> = </w:t>
      </w:r>
      <w:del w:id="340" w:author="Brian Locke" w:date="2025-11-12T20:27:00Z">
        <w:r>
          <w:delText>0</w:delText>
        </w:r>
      </w:del>
      <w:r>
        <w:t xml:space="preserve">.15). GPT-5 showed the opposite pattern of mean bias (negative evidence 0.88x vs positive evidence 1.12x; </w:t>
      </w:r>
      <w:r>
        <w:rPr>
          <w:i/>
          <w:iCs/>
        </w:rPr>
        <w:t>P</w:t>
      </w:r>
      <w:r>
        <w:t xml:space="preserve"> &lt; .001). The width of the limits of agreement did not differ by evidence direction for any of the models (GPT-4o </w:t>
      </w:r>
      <w:r>
        <w:rPr>
          <w:i/>
          <w:iCs/>
        </w:rPr>
        <w:t>P</w:t>
      </w:r>
      <w:r>
        <w:t xml:space="preserve"> = .11; o3 </w:t>
      </w:r>
      <w:r>
        <w:rPr>
          <w:i/>
          <w:iCs/>
        </w:rPr>
        <w:t>P</w:t>
      </w:r>
      <w:r>
        <w:t xml:space="preserve"> = .40; GPT-5 </w:t>
      </w:r>
      <w:r>
        <w:rPr>
          <w:i/>
          <w:iCs/>
        </w:rPr>
        <w:t>P</w:t>
      </w:r>
      <w:r>
        <w:t xml:space="preserve"> = .37).  For all 3 models, the calibration slope of predictions on the logarithmic scale suggested predictions were slightly less extreme than literature reported values (Supplemental Figures 2a-c)</w:t>
      </w:r>
    </w:p>
    <w:p w14:paraId="7B44689F" w14:textId="77777777" w:rsidR="007070FF" w:rsidRDefault="007070FF"/>
    <w:p w14:paraId="0A6E8557" w14:textId="77777777" w:rsidR="007070FF" w:rsidRDefault="00000000">
      <w:r>
        <w:t>Agreement between qualitative evidence categories was moderate for all models (Supplemental Figures 3a-c). The quadratic-weighted Cohen’s κ for GPT-5 was highest (0.775, 95% confidence interval [CI] 0.728-0.821), followed by o3 (0.745, 95% CI 0.702 – 0.789), and GPT-4o (0.734, 95% CI 0.691 – 0.778).</w:t>
      </w:r>
    </w:p>
    <w:p w14:paraId="4CFE0B88" w14:textId="77777777" w:rsidR="007070FF" w:rsidRDefault="007070FF">
      <w:pPr>
        <w:rPr>
          <w:b/>
          <w:bCs/>
          <w:color w:val="0D0D0D"/>
        </w:rPr>
      </w:pPr>
    </w:p>
    <w:p w14:paraId="490D51B3" w14:textId="77777777" w:rsidR="007070FF" w:rsidRDefault="00000000">
      <w:pPr>
        <w:pStyle w:val="Heading1"/>
      </w:pPr>
      <w:r>
        <w:t>Discussion:</w:t>
      </w:r>
    </w:p>
    <w:p w14:paraId="1F040C15" w14:textId="77777777" w:rsidR="007070FF" w:rsidRDefault="007070FF"/>
    <w:p w14:paraId="7950431D" w14:textId="77777777" w:rsidR="007070FF" w:rsidRDefault="00000000">
      <w:r>
        <w:t>We found that modern LLMs can estimate diagnostic likelihood ratios with negligible mean bias and bounded dispersion. Across 700 finding–condition pairs covering 30 conditions, GPT-5 demonstrated the closest agreement with literature-reported values (95% limits of agreement of 0.26×–3.70×). Agreement varied by finding type, with laboratory test results showing looser agreement than history, signs/symptoms, or imaging results. Qualitative category agreement was substantial (κ = 0.78 for GPT-5</w:t>
      </w:r>
      <w:r>
        <w:rPr>
          <w:i/>
          <w:iCs/>
        </w:rPr>
        <w:t>).</w:t>
      </w:r>
      <w:r>
        <w:rPr>
          <w:vertAlign w:val="superscript"/>
        </w:rPr>
        <w:t>25</w:t>
      </w:r>
      <w:r>
        <w:t xml:space="preserve"> Collectively, these findings indicate that LLM-derived likelihood ratios could help shift clinical AI from opaque end-to-end reasoning toward transparent, clinician-interpretable Bayesian updating by linking model inference to established frameworks for decision support.</w:t>
      </w:r>
      <w:r>
        <w:rPr>
          <w:vertAlign w:val="superscript"/>
        </w:rPr>
        <w:t>27,31</w:t>
      </w:r>
    </w:p>
    <w:p w14:paraId="172BA64D" w14:textId="77777777" w:rsidR="007070FF" w:rsidRDefault="00000000">
      <w:r>
        <w:t xml:space="preserve"> </w:t>
      </w:r>
    </w:p>
    <w:p w14:paraId="009787B5" w14:textId="77777777" w:rsidR="007070FF" w:rsidRDefault="00000000">
      <w:r>
        <w:t>Prior work shows that AI can complement human diagnostic reasoning by offering distinct strengths.</w:t>
      </w:r>
      <w:r>
        <w:rPr>
          <w:vertAlign w:val="superscript"/>
        </w:rPr>
        <w:t>26</w:t>
      </w:r>
      <w:r>
        <w:t xml:space="preserve"> Because Bayesian reasoning depends on accurate likelihood ratios that are often unknown or difficult to access at the point of care,</w:t>
      </w:r>
      <w:r>
        <w:rPr>
          <w:vertAlign w:val="superscript"/>
        </w:rPr>
        <w:t>27,28</w:t>
      </w:r>
      <w:r>
        <w:t xml:space="preserve"> our results suggest that LLM-derived estimates could help operationalize structured reasoning in an array of situations, education, decision-support, or diagnostic test accuracy study planning. </w:t>
      </w:r>
    </w:p>
    <w:p w14:paraId="503DD2EA" w14:textId="77777777" w:rsidR="007070FF" w:rsidRDefault="007070FF"/>
    <w:p w14:paraId="6ED142A2" w14:textId="77777777" w:rsidR="007070FF" w:rsidRDefault="00000000">
      <w:r>
        <w:t>This study, to our knowledge, provides the first large-scale evaluation of 700 finding–condition pairs across 30 conditions, resolving LLM clinical reasoning into a quantitative unit: the LR</w:t>
      </w:r>
      <w:r>
        <w:rPr>
          <w:vertAlign w:val="superscript"/>
        </w:rPr>
        <w:t>4</w:t>
      </w:r>
      <w:r>
        <w:t xml:space="preserve">. Unlike </w:t>
      </w:r>
      <w:proofErr w:type="gramStart"/>
      <w:r>
        <w:t>black-box</w:t>
      </w:r>
      <w:proofErr w:type="gramEnd"/>
      <w:r>
        <w:t xml:space="preserve"> outputs</w:t>
      </w:r>
      <w:r>
        <w:rPr>
          <w:vertAlign w:val="superscript"/>
        </w:rPr>
        <w:t>17</w:t>
      </w:r>
      <w:r>
        <w:t xml:space="preserve">, quantitative of estimates permits their inspection and integration within human or algorithmic reasoning pipelines. Whether the observed </w:t>
      </w:r>
      <w:proofErr w:type="gramStart"/>
      <w:r>
        <w:t>limits</w:t>
      </w:r>
      <w:proofErr w:type="gramEnd"/>
      <w:r>
        <w:t xml:space="preserve"> of disagreement is acceptable depends on the use case: it may be too wide when a single, </w:t>
      </w:r>
      <w:proofErr w:type="gramStart"/>
      <w:r>
        <w:t>high-stakes</w:t>
      </w:r>
      <w:proofErr w:type="gramEnd"/>
      <w:r>
        <w:t xml:space="preserve"> finding drives a decision, the negligible mean bias implies that serial Bayesian updating across multiple findings would yield unbiased posteriors if independence among findings approximately holds, analogous to the resilience of naïve Bayes classifiers.</w:t>
      </w:r>
      <w:r>
        <w:rPr>
          <w:vertAlign w:val="superscript"/>
        </w:rPr>
        <w:t>29</w:t>
      </w:r>
      <w:r>
        <w:t>.</w:t>
      </w:r>
    </w:p>
    <w:p w14:paraId="6CF62E2B" w14:textId="77777777" w:rsidR="007070FF" w:rsidRDefault="00000000">
      <w:r>
        <w:t xml:space="preserve"> </w:t>
      </w:r>
    </w:p>
    <w:p w14:paraId="3B56286C" w14:textId="77777777" w:rsidR="007070FF" w:rsidRDefault="00000000">
      <w:r>
        <w:lastRenderedPageBreak/>
        <w:t>A primary strength of this work is introducing a paradigm whereby LLM’s diagnostic contribution is resolved to a single component of the clinical reasoning pipeline, the LR. Prior studies show that LLMs can match or exceed clinician performance in structured pretest estimation tasks.</w:t>
      </w:r>
      <w:r>
        <w:rPr>
          <w:vertAlign w:val="superscript"/>
        </w:rPr>
        <w:t>31</w:t>
      </w:r>
      <w:r>
        <w:t xml:space="preserve"> Thus, resolving LLMs to generating of explicit evidence weights, which can then be combined through the established machinery of Bayesian updating, may yield performance comparable to more opaque reasoning approaches while remaining substantially more interpretable.</w:t>
      </w:r>
    </w:p>
    <w:p w14:paraId="73599A5D" w14:textId="77777777" w:rsidR="007070FF" w:rsidRDefault="007070FF"/>
    <w:p w14:paraId="4F83C78A" w14:textId="77777777" w:rsidR="007070FF" w:rsidRDefault="00000000">
      <w:r>
        <w:t xml:space="preserve">We used a reproducible evaluation methodology across a broad set of comparators and multiple model generations and quantified agreement of both qualitative categories and continuous metrics. Both showed similar performances. Interestingly, using long-standing qualitative strength of evidence classification </w:t>
      </w:r>
      <w:r>
        <w:rPr>
          <w:vertAlign w:val="superscript"/>
        </w:rPr>
        <w:t>3</w:t>
      </w:r>
      <w:r>
        <w:t xml:space="preserve">, most of the LRs studied represented “negligible or weak evidence”, underscoring that individual findings may generally be less diagnostic than creators of the classification scheme anticipated. </w:t>
      </w:r>
    </w:p>
    <w:p w14:paraId="0D8AC63D" w14:textId="77777777" w:rsidR="007070FF" w:rsidRDefault="00000000">
      <w:pPr>
        <w:spacing w:before="280" w:after="280"/>
      </w:pPr>
      <w:r>
        <w:t>Several limitations warrant mention. First, the evaluation compares model outputs to published LRs that may have been used in model pretraining, introducing potential contamination. Although we observed no verbatim reproduction and disabled web access, prior exposure could influence model weights and tighten observed agreement.</w:t>
      </w:r>
      <w:r>
        <w:rPr>
          <w:vertAlign w:val="superscript"/>
        </w:rPr>
        <w:t>30</w:t>
      </w:r>
      <w:r>
        <w:t xml:space="preserve"> Nonetheless, the observed results demonstrate the capacity of LLMs to encode information about studied LRs, and the improvement in performance across model generations, variation by finding type, and bounded dispersion suggest that the results capture meaningful aspects of model behavior rather than memorization alone.</w:t>
      </w:r>
    </w:p>
    <w:p w14:paraId="1FE3C21E" w14:textId="77777777" w:rsidR="007070FF" w:rsidRDefault="00000000">
      <w:pPr>
        <w:spacing w:before="280" w:after="280"/>
      </w:pPr>
      <w:r>
        <w:t>Additionally, we did not manually extract LR confidence intervals or study-level context from the primary sources compiled by TheNNT.com, so our reference standards include hidden uncertainty, and models lacked the clinical detail necessary to match the precise patient spectrum to which a given LR applies.</w:t>
      </w:r>
      <w:r>
        <w:rPr>
          <w:vertAlign w:val="superscript"/>
        </w:rPr>
        <w:t>11</w:t>
      </w:r>
      <w:r>
        <w:t xml:space="preserve"> We also did not assess the methodological rigor of those studies</w:t>
      </w:r>
      <w:r>
        <w:rPr>
          <w:vertAlign w:val="superscript"/>
        </w:rPr>
        <w:t>10</w:t>
      </w:r>
      <w:r>
        <w:t xml:space="preserve"> and reported only quantitative agreement, not a taxonomy of model errors. </w:t>
      </w:r>
    </w:p>
    <w:p w14:paraId="7F9AB5F6" w14:textId="77777777" w:rsidR="007070FF" w:rsidRDefault="00000000">
      <w:pPr>
        <w:spacing w:before="280" w:after="280"/>
      </w:pPr>
      <w:r>
        <w:t>LLM-estimated LRs could serve multiple roles in clinical medicine. Beyond providing immediate quantitative estimates for Bayesian updating, model-generated LRs may act as prior hypotheses for future diagnostic-accuracy studies, offering predictions that can inform power calculations or serve as prior distributions for Bayesian designs.</w:t>
      </w:r>
      <w:r>
        <w:rPr>
          <w:vertAlign w:val="superscript"/>
        </w:rPr>
        <w:t>32</w:t>
      </w:r>
      <w:r>
        <w:t xml:space="preserve"> In practice, model-derived LRs could populate decision-support tools, inform pretest probabilities in diagnostic pathways, and extend to educational settings as structured reasoning aids, and collectively advancing evidence-weighted clinical decision-making at scale.</w:t>
      </w:r>
    </w:p>
    <w:p w14:paraId="6D439FFE" w14:textId="77777777" w:rsidR="007070FF" w:rsidRDefault="00000000">
      <w:pPr>
        <w:spacing w:before="280" w:after="280"/>
      </w:pPr>
      <w:r>
        <w:t>Looking ahead, the critical question is prospective: can LLMs generate likelihood ratios for findings not yet studied and anticipate the results of future diagnostic-accuracy research? Addressing this will require leakage-controlled, preregistered benchmarks with embargoed targets to test true predictive ability.</w:t>
      </w:r>
      <w:r>
        <w:rPr>
          <w:vertAlign w:val="superscript"/>
        </w:rPr>
        <w:t>17,18,30</w:t>
      </w:r>
      <w:r>
        <w:t xml:space="preserve"> Future work should evaluate whether tighter specification of patient context and care setting improves the precision of LLM-estimated LRs, whether model biases mirror those of clinicians, and whether calibrated uncertainty estimates can be generated. Comparative studies should benchmark LLM performance against clinicians across </w:t>
      </w:r>
      <w:r>
        <w:lastRenderedPageBreak/>
        <w:t>expertise levels, and implementation studies should assess how embedding model-generated LRs into workflows affects diagnostic accuracy, cognitive load, and patient outcomes.</w:t>
      </w:r>
      <w:r>
        <w:rPr>
          <w:vertAlign w:val="superscript"/>
        </w:rPr>
        <w:t>16,31,32</w:t>
      </w:r>
    </w:p>
    <w:p w14:paraId="565DB641" w14:textId="77777777" w:rsidR="007070FF" w:rsidRDefault="00000000">
      <w:pPr>
        <w:spacing w:before="280" w:after="280"/>
        <w:rPr>
          <w:ins w:id="341" w:author="Amal Mohamed" w:date="2025-11-09T19:54:00Z"/>
          <w:del w:id="342" w:author="Brian Locke" w:date="2025-11-12T19:49:00Z"/>
        </w:rPr>
      </w:pPr>
      <w:commentRangeStart w:id="343"/>
      <w:ins w:id="344" w:author="Amal Mohamed" w:date="2025-11-09T19:54:00Z">
        <w:del w:id="345" w:author="Brian Locke" w:date="2025-11-12T19:49:00Z">
          <w:r>
            <w:delText>Ethical Considerations:</w:delText>
          </w:r>
        </w:del>
      </w:ins>
    </w:p>
    <w:p w14:paraId="6425B381" w14:textId="77777777" w:rsidR="007070FF" w:rsidRDefault="00000000">
      <w:pPr>
        <w:spacing w:before="280" w:after="280"/>
        <w:rPr>
          <w:ins w:id="346" w:author="Amal Mohamed" w:date="2025-11-09T19:54:00Z"/>
        </w:rPr>
      </w:pPr>
      <w:ins w:id="347" w:author="Amal Mohamed" w:date="2025-11-09T19:54:00Z">
        <w:del w:id="348" w:author="Brian Locke" w:date="2025-11-12T19:49:00Z">
          <w:r>
            <w:delText>This study used publicly available aggregated data and did not involve human participants; therefore, it was exempt from institutional review board oversight.</w:delText>
          </w:r>
        </w:del>
        <w:commentRangeEnd w:id="343"/>
        <w:r>
          <w:commentReference w:id="343"/>
        </w:r>
      </w:ins>
    </w:p>
    <w:p w14:paraId="1564382E" w14:textId="77777777" w:rsidR="007070FF" w:rsidRDefault="007070FF">
      <w:pPr>
        <w:spacing w:before="280" w:after="280"/>
        <w:rPr>
          <w:ins w:id="349" w:author="Amal Mohamed" w:date="2025-11-09T19:54:00Z"/>
        </w:rPr>
      </w:pPr>
    </w:p>
    <w:p w14:paraId="40CBE7CC" w14:textId="77777777" w:rsidR="007070FF" w:rsidRDefault="007070FF">
      <w:pPr>
        <w:spacing w:before="280" w:after="280"/>
      </w:pPr>
    </w:p>
    <w:p w14:paraId="69884197" w14:textId="77777777" w:rsidR="007070FF" w:rsidRDefault="007070FF"/>
    <w:p w14:paraId="2B493ECF" w14:textId="77777777" w:rsidR="007070FF" w:rsidRDefault="00000000">
      <w:pPr>
        <w:pStyle w:val="Heading1"/>
      </w:pPr>
      <w:r>
        <w:t>Conclusion:</w:t>
      </w:r>
    </w:p>
    <w:p w14:paraId="33FB55D4" w14:textId="77777777" w:rsidR="007070FF" w:rsidRDefault="007070FF"/>
    <w:p w14:paraId="4C187C8F" w14:textId="77777777" w:rsidR="007070FF" w:rsidRDefault="00000000">
      <w:r>
        <w:t>Our findings suggest that large language models can be used to approximate a core element of diagnostic reasoning, the likelihood ratio. While the ability to generalize to unstudied LRs will require prospective validation, the capability of models to encode existing diagnostic information suggests they could be used to bridge the long-standing gap between probabilistic theory and routine clinical decision-making.</w:t>
      </w:r>
      <w:r>
        <w:rPr>
          <w:vertAlign w:val="superscript"/>
        </w:rPr>
        <w:t xml:space="preserve"> </w:t>
      </w:r>
      <w:r>
        <w:t>Rather than replacing empirical research, model-derived likelihood ratios could support future diagnostic studies, guide hypothesis generation, and support transparent clinical reasoning in clinical care.</w:t>
      </w:r>
      <w:r>
        <w:rPr>
          <w:vertAlign w:val="superscript"/>
        </w:rPr>
        <w:t>15,16</w:t>
      </w:r>
    </w:p>
    <w:p w14:paraId="626F4BEB" w14:textId="77777777" w:rsidR="007070FF" w:rsidRDefault="007070FF"/>
    <w:p w14:paraId="62C06BA2" w14:textId="77777777" w:rsidR="007070FF" w:rsidRDefault="007070FF">
      <w:pPr>
        <w:rPr>
          <w:b/>
          <w:bCs/>
        </w:rPr>
      </w:pPr>
    </w:p>
    <w:p w14:paraId="0AEE09F6" w14:textId="77777777" w:rsidR="007070FF" w:rsidRDefault="00000000">
      <w:pPr>
        <w:spacing w:after="160" w:line="278" w:lineRule="auto"/>
        <w:rPr>
          <w:b/>
          <w:bCs/>
        </w:rPr>
      </w:pPr>
      <w:r>
        <w:br w:type="page"/>
      </w:r>
    </w:p>
    <w:p w14:paraId="6900C941" w14:textId="77777777" w:rsidR="007070FF" w:rsidRDefault="007070FF"/>
    <w:p w14:paraId="5E35A6DE" w14:textId="77777777" w:rsidR="007070FF" w:rsidRDefault="007070FF"/>
    <w:p w14:paraId="4B4F6DD6" w14:textId="77777777" w:rsidR="007070FF" w:rsidRDefault="007070FF"/>
    <w:p w14:paraId="413586C1" w14:textId="77777777" w:rsidR="007070FF" w:rsidRDefault="007070FF"/>
    <w:p w14:paraId="3D7F760D" w14:textId="77777777" w:rsidR="007070FF" w:rsidRDefault="007070FF"/>
    <w:p w14:paraId="5DE0A5B1" w14:textId="77777777" w:rsidR="007070FF" w:rsidRDefault="00000000">
      <w:pPr>
        <w:pStyle w:val="Heading1"/>
      </w:pPr>
      <w:r>
        <w:t>References</w:t>
      </w:r>
    </w:p>
    <w:p w14:paraId="0E415065" w14:textId="77777777" w:rsidR="007070FF" w:rsidRDefault="007070FF"/>
    <w:p w14:paraId="7AB5E50A"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w:t>
      </w:r>
      <w:r>
        <w:rPr>
          <w:color w:val="000000"/>
        </w:rPr>
        <w:tab/>
        <w:t xml:space="preserve">McGee S, ed. </w:t>
      </w:r>
      <w:r>
        <w:rPr>
          <w:i/>
          <w:iCs/>
          <w:color w:val="000000"/>
        </w:rPr>
        <w:t>Evidence-Based Physical Diagnosis</w:t>
      </w:r>
      <w:r>
        <w:rPr>
          <w:color w:val="000000"/>
        </w:rPr>
        <w:t>. Fourth Edition. Elsevier; 2018. doi:10.1016/B978-0-323-39276-1.12001-3</w:t>
      </w:r>
    </w:p>
    <w:p w14:paraId="2F20B33C"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w:t>
      </w:r>
      <w:r>
        <w:rPr>
          <w:color w:val="000000"/>
        </w:rPr>
        <w:tab/>
        <w:t xml:space="preserve">Newman TB, Kohn MA. </w:t>
      </w:r>
      <w:r>
        <w:rPr>
          <w:i/>
          <w:iCs/>
          <w:color w:val="000000"/>
        </w:rPr>
        <w:t>Evidence-Based Diagnosis: An Introduction to Clinical Epidemiology</w:t>
      </w:r>
      <w:r>
        <w:rPr>
          <w:color w:val="000000"/>
        </w:rPr>
        <w:t>. Cambridge University Press; 2020.</w:t>
      </w:r>
    </w:p>
    <w:p w14:paraId="1488CF5A"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3.</w:t>
      </w:r>
      <w:r>
        <w:rPr>
          <w:color w:val="000000"/>
        </w:rPr>
        <w:tab/>
        <w:t xml:space="preserve">Jaeschke R, Guyatt GH, Sackett DL, et al. Users’ Guides to the Medical Literature: III. How to Use an Article About a Diagnostic Test B. What Are the Results and Will They Help Me in Caring for My Patients? </w:t>
      </w:r>
      <w:r>
        <w:rPr>
          <w:i/>
          <w:iCs/>
          <w:color w:val="000000"/>
        </w:rPr>
        <w:t>JAMA</w:t>
      </w:r>
      <w:r>
        <w:rPr>
          <w:color w:val="000000"/>
        </w:rPr>
        <w:t>. 1994;271(9):703-707. doi:10.1001/jama.1994.03510330081039</w:t>
      </w:r>
    </w:p>
    <w:p w14:paraId="5F877F44"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4.</w:t>
      </w:r>
      <w:r>
        <w:rPr>
          <w:color w:val="000000"/>
        </w:rPr>
        <w:tab/>
        <w:t xml:space="preserve">Grimes DA, Schulz KF. Refining clinical diagnosis with likelihood ratios. </w:t>
      </w:r>
      <w:r>
        <w:rPr>
          <w:i/>
          <w:iCs/>
          <w:color w:val="000000"/>
        </w:rPr>
        <w:t>The Lancet</w:t>
      </w:r>
      <w:r>
        <w:rPr>
          <w:color w:val="000000"/>
        </w:rPr>
        <w:t>. 2005;365(9469):1500-1505. doi:10.1016/S0140-6736(05)66422-7</w:t>
      </w:r>
    </w:p>
    <w:p w14:paraId="6C2A5028"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5.</w:t>
      </w:r>
      <w:r>
        <w:rPr>
          <w:color w:val="000000"/>
        </w:rPr>
        <w:tab/>
        <w:t xml:space="preserve">Zellner A. Optimal Information Processing and </w:t>
      </w:r>
      <w:proofErr w:type="spellStart"/>
      <w:r>
        <w:rPr>
          <w:color w:val="000000"/>
        </w:rPr>
        <w:t>Bayes’s</w:t>
      </w:r>
      <w:proofErr w:type="spellEnd"/>
      <w:r>
        <w:rPr>
          <w:color w:val="000000"/>
        </w:rPr>
        <w:t xml:space="preserve"> Theorem. </w:t>
      </w:r>
      <w:r>
        <w:rPr>
          <w:i/>
          <w:iCs/>
          <w:color w:val="000000"/>
        </w:rPr>
        <w:t>Am Stat</w:t>
      </w:r>
      <w:r>
        <w:rPr>
          <w:color w:val="000000"/>
        </w:rPr>
        <w:t>. Published online November 1, 1988. Accessed September 16, 2025. https://www.tandfonline.com/doi/abs/10.1080/00031305.1988.10475585</w:t>
      </w:r>
    </w:p>
    <w:p w14:paraId="2E52036C"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6.</w:t>
      </w:r>
      <w:r>
        <w:rPr>
          <w:color w:val="000000"/>
        </w:rPr>
        <w:tab/>
        <w:t xml:space="preserve">Brush JE Jr, Lee M, </w:t>
      </w:r>
      <w:proofErr w:type="spellStart"/>
      <w:r>
        <w:rPr>
          <w:color w:val="000000"/>
        </w:rPr>
        <w:t>Sherbino</w:t>
      </w:r>
      <w:proofErr w:type="spellEnd"/>
      <w:r>
        <w:rPr>
          <w:color w:val="000000"/>
        </w:rPr>
        <w:t xml:space="preserve"> J, Taylor-Fishwick JC, Norman G. Effect of Teaching Bayesian Methods Using Learning by Concept vs Learning by Example on Medical Students’ Ability to Estimate Probability of a Diagnosis: A Randomized Clinical Trial. </w:t>
      </w:r>
      <w:r>
        <w:rPr>
          <w:i/>
          <w:iCs/>
          <w:color w:val="000000"/>
        </w:rPr>
        <w:t xml:space="preserve">JAMA </w:t>
      </w:r>
      <w:proofErr w:type="spellStart"/>
      <w:r>
        <w:rPr>
          <w:i/>
          <w:iCs/>
          <w:color w:val="000000"/>
        </w:rPr>
        <w:t>Netw</w:t>
      </w:r>
      <w:proofErr w:type="spellEnd"/>
      <w:r>
        <w:rPr>
          <w:i/>
          <w:iCs/>
          <w:color w:val="000000"/>
        </w:rPr>
        <w:t xml:space="preserve"> Open</w:t>
      </w:r>
      <w:r>
        <w:rPr>
          <w:color w:val="000000"/>
        </w:rPr>
        <w:t>. 2019;2(12</w:t>
      </w:r>
      <w:proofErr w:type="gramStart"/>
      <w:r>
        <w:rPr>
          <w:color w:val="000000"/>
        </w:rPr>
        <w:t>):e</w:t>
      </w:r>
      <w:proofErr w:type="gramEnd"/>
      <w:r>
        <w:rPr>
          <w:color w:val="000000"/>
        </w:rPr>
        <w:t>1918023-e1918023. doi:10.1001/jamanetworkopen.2019.18023</w:t>
      </w:r>
    </w:p>
    <w:p w14:paraId="1B5A0780"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7.</w:t>
      </w:r>
      <w:r>
        <w:rPr>
          <w:color w:val="000000"/>
        </w:rPr>
        <w:tab/>
        <w:t xml:space="preserve">Brush Jr JE, </w:t>
      </w:r>
      <w:proofErr w:type="spellStart"/>
      <w:r>
        <w:rPr>
          <w:color w:val="000000"/>
        </w:rPr>
        <w:t>Sherbino</w:t>
      </w:r>
      <w:proofErr w:type="spellEnd"/>
      <w:r>
        <w:rPr>
          <w:color w:val="000000"/>
        </w:rPr>
        <w:t xml:space="preserve"> J, Norman GR. </w:t>
      </w:r>
      <w:proofErr w:type="gramStart"/>
      <w:r>
        <w:rPr>
          <w:color w:val="000000"/>
        </w:rPr>
        <w:t>How</w:t>
      </w:r>
      <w:proofErr w:type="gramEnd"/>
      <w:r>
        <w:rPr>
          <w:color w:val="000000"/>
        </w:rPr>
        <w:t xml:space="preserve"> expert clinicians intuitively recognize a medical diagnosis. </w:t>
      </w:r>
      <w:r>
        <w:rPr>
          <w:i/>
          <w:iCs/>
          <w:color w:val="000000"/>
        </w:rPr>
        <w:t>Am J Med</w:t>
      </w:r>
      <w:r>
        <w:rPr>
          <w:color w:val="000000"/>
        </w:rPr>
        <w:t xml:space="preserve">. 2017;130(6):629-634. </w:t>
      </w:r>
      <w:proofErr w:type="gramStart"/>
      <w:r>
        <w:rPr>
          <w:color w:val="000000"/>
        </w:rPr>
        <w:t>doi:10.1016/j.amjmed</w:t>
      </w:r>
      <w:proofErr w:type="gramEnd"/>
      <w:r>
        <w:rPr>
          <w:color w:val="000000"/>
        </w:rPr>
        <w:t>.2017.01.045</w:t>
      </w:r>
    </w:p>
    <w:p w14:paraId="67DE74FE"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8.</w:t>
      </w:r>
      <w:r>
        <w:rPr>
          <w:color w:val="000000"/>
        </w:rPr>
        <w:tab/>
        <w:t xml:space="preserve">Reid MC, Lane DA, Feinstein AR. Academic calculations versus clinical judgments: practicing physicians’ use of quantitative measures of test accuracy. </w:t>
      </w:r>
      <w:r>
        <w:rPr>
          <w:i/>
          <w:iCs/>
          <w:color w:val="000000"/>
        </w:rPr>
        <w:t>Am J Med</w:t>
      </w:r>
      <w:r>
        <w:rPr>
          <w:color w:val="000000"/>
        </w:rPr>
        <w:t>. 1998;104(4):374-380. doi:10.1016/s0002-9343(98)00054-0</w:t>
      </w:r>
    </w:p>
    <w:p w14:paraId="5C3B16A7"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9.</w:t>
      </w:r>
      <w:r>
        <w:rPr>
          <w:color w:val="000000"/>
        </w:rPr>
        <w:tab/>
        <w:t xml:space="preserve">Bossuyt PM, Reitsma JB, Bruns DE, et al. STARD 2015: an updated list of essential items for reporting diagnostic accuracy studies. </w:t>
      </w:r>
      <w:r>
        <w:rPr>
          <w:i/>
          <w:iCs/>
          <w:color w:val="000000"/>
        </w:rPr>
        <w:t>The BMJ</w:t>
      </w:r>
      <w:r>
        <w:rPr>
          <w:color w:val="000000"/>
        </w:rPr>
        <w:t>. 2015;351:h5527. doi:10.1136/bmj.h5527</w:t>
      </w:r>
    </w:p>
    <w:p w14:paraId="61E0F176"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10.</w:t>
      </w:r>
      <w:r>
        <w:rPr>
          <w:color w:val="000000"/>
        </w:rPr>
        <w:tab/>
        <w:t xml:space="preserve">Kohn MA, Carpenter CR, Newman TB. Understanding the direction of bias in studies of diagnostic test accuracy. </w:t>
      </w:r>
      <w:proofErr w:type="spellStart"/>
      <w:r>
        <w:rPr>
          <w:i/>
          <w:iCs/>
          <w:color w:val="000000"/>
        </w:rPr>
        <w:t>Acad</w:t>
      </w:r>
      <w:proofErr w:type="spellEnd"/>
      <w:r>
        <w:rPr>
          <w:i/>
          <w:iCs/>
          <w:color w:val="000000"/>
        </w:rPr>
        <w:t xml:space="preserve"> Emerg Med Off J Soc </w:t>
      </w:r>
      <w:proofErr w:type="spellStart"/>
      <w:r>
        <w:rPr>
          <w:i/>
          <w:iCs/>
          <w:color w:val="000000"/>
        </w:rPr>
        <w:t>Acad</w:t>
      </w:r>
      <w:proofErr w:type="spellEnd"/>
      <w:r>
        <w:rPr>
          <w:i/>
          <w:iCs/>
          <w:color w:val="000000"/>
        </w:rPr>
        <w:t xml:space="preserve"> Emerg Med</w:t>
      </w:r>
      <w:r>
        <w:rPr>
          <w:color w:val="000000"/>
        </w:rPr>
        <w:t>. 2013;20(11):1194-1206. doi:10.1111/acem.12255</w:t>
      </w:r>
    </w:p>
    <w:p w14:paraId="0D9C322F"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11.</w:t>
      </w:r>
      <w:r>
        <w:rPr>
          <w:color w:val="000000"/>
        </w:rPr>
        <w:tab/>
        <w:t xml:space="preserve">Usher-Smith JA, Sharp SJ, Griffin SJ. The spectrum effect in tests for risk prediction, screening, and diagnosis. </w:t>
      </w:r>
      <w:r>
        <w:rPr>
          <w:i/>
          <w:iCs/>
          <w:color w:val="000000"/>
        </w:rPr>
        <w:t>BMJ</w:t>
      </w:r>
      <w:r>
        <w:rPr>
          <w:color w:val="000000"/>
        </w:rPr>
        <w:t>. 2016;353. doi:10.1136/</w:t>
      </w:r>
      <w:proofErr w:type="gramStart"/>
      <w:r>
        <w:rPr>
          <w:color w:val="000000"/>
        </w:rPr>
        <w:t>bmj.i</w:t>
      </w:r>
      <w:proofErr w:type="gramEnd"/>
      <w:r>
        <w:rPr>
          <w:color w:val="000000"/>
        </w:rPr>
        <w:t>3139</w:t>
      </w:r>
    </w:p>
    <w:p w14:paraId="3C3DE148"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12.</w:t>
      </w:r>
      <w:r>
        <w:rPr>
          <w:color w:val="000000"/>
        </w:rPr>
        <w:tab/>
        <w:t xml:space="preserve">Shmatko A, Jung AW, Gaurav K, et al. Learning the natural history of human disease with generative transformers. </w:t>
      </w:r>
      <w:r>
        <w:rPr>
          <w:i/>
          <w:iCs/>
          <w:color w:val="000000"/>
        </w:rPr>
        <w:t>Nature</w:t>
      </w:r>
      <w:r>
        <w:rPr>
          <w:color w:val="000000"/>
        </w:rPr>
        <w:t>. Published online September 17, 2025:1-9. doi:10.1038/s41586-025-09529-3</w:t>
      </w:r>
    </w:p>
    <w:p w14:paraId="2CF86771"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13.</w:t>
      </w:r>
      <w:r>
        <w:rPr>
          <w:color w:val="000000"/>
        </w:rPr>
        <w:tab/>
        <w:t xml:space="preserve">Singhal K, Azizi S, Tu T, et al. </w:t>
      </w:r>
      <w:proofErr w:type="gramStart"/>
      <w:r>
        <w:rPr>
          <w:color w:val="000000"/>
        </w:rPr>
        <w:t>Large</w:t>
      </w:r>
      <w:proofErr w:type="gramEnd"/>
      <w:r>
        <w:rPr>
          <w:color w:val="000000"/>
        </w:rPr>
        <w:t xml:space="preserve"> language models encode clinical knowledge. </w:t>
      </w:r>
      <w:r>
        <w:rPr>
          <w:i/>
          <w:iCs/>
          <w:color w:val="000000"/>
        </w:rPr>
        <w:t>Nature</w:t>
      </w:r>
      <w:r>
        <w:rPr>
          <w:color w:val="000000"/>
        </w:rPr>
        <w:t>. 2023;620(7972):172-180. doi:10.1038/s41586-023-06291-2</w:t>
      </w:r>
    </w:p>
    <w:p w14:paraId="50A51D30"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14.</w:t>
      </w:r>
      <w:r>
        <w:rPr>
          <w:color w:val="000000"/>
        </w:rPr>
        <w:tab/>
        <w:t xml:space="preserve">Brown T, Mann B, Ryder N, et al. Language Models are Few-Shot Learners. In: </w:t>
      </w:r>
      <w:r>
        <w:rPr>
          <w:i/>
          <w:iCs/>
          <w:color w:val="000000"/>
        </w:rPr>
        <w:t>Advances in Neural Information Processing Systems</w:t>
      </w:r>
      <w:r>
        <w:rPr>
          <w:color w:val="000000"/>
        </w:rPr>
        <w:t>. Vol 33. Curran Associates, Inc.; 2020:1877-1901. Accessed September 17, 2025. https://papers.nips.cc/paper/2020/hash/1457c0d6bfcb4967418bfb8ac142f64a-Abstract.html</w:t>
      </w:r>
    </w:p>
    <w:p w14:paraId="695D8AAF"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15.</w:t>
      </w:r>
      <w:r>
        <w:rPr>
          <w:color w:val="000000"/>
        </w:rPr>
        <w:tab/>
        <w:t xml:space="preserve">Howell MD, Corrado GS, DeSalvo KB. Three Epochs of Artificial Intelligence in Health Care. </w:t>
      </w:r>
      <w:r>
        <w:rPr>
          <w:i/>
          <w:iCs/>
          <w:color w:val="000000"/>
        </w:rPr>
        <w:t>JAMA</w:t>
      </w:r>
      <w:r>
        <w:rPr>
          <w:color w:val="000000"/>
        </w:rPr>
        <w:t>. 2024;331(3):242-244. doi:10.1001/jama.2023.25057</w:t>
      </w:r>
    </w:p>
    <w:p w14:paraId="449E4A05"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16.</w:t>
      </w:r>
      <w:r>
        <w:rPr>
          <w:color w:val="000000"/>
        </w:rPr>
        <w:tab/>
        <w:t xml:space="preserve">Goh E, Gallo R, Hom J, et al. Large Language Model Influence on Diagnostic Reasoning: A Randomized Clinical Trial. </w:t>
      </w:r>
      <w:r>
        <w:rPr>
          <w:i/>
          <w:iCs/>
          <w:color w:val="000000"/>
        </w:rPr>
        <w:t xml:space="preserve">JAMA </w:t>
      </w:r>
      <w:proofErr w:type="spellStart"/>
      <w:r>
        <w:rPr>
          <w:i/>
          <w:iCs/>
          <w:color w:val="000000"/>
        </w:rPr>
        <w:t>Netw</w:t>
      </w:r>
      <w:proofErr w:type="spellEnd"/>
      <w:r>
        <w:rPr>
          <w:i/>
          <w:iCs/>
          <w:color w:val="000000"/>
        </w:rPr>
        <w:t xml:space="preserve"> Open</w:t>
      </w:r>
      <w:r>
        <w:rPr>
          <w:color w:val="000000"/>
        </w:rPr>
        <w:t>. 2024;7(10</w:t>
      </w:r>
      <w:proofErr w:type="gramStart"/>
      <w:r>
        <w:rPr>
          <w:color w:val="000000"/>
        </w:rPr>
        <w:t>):e</w:t>
      </w:r>
      <w:proofErr w:type="gramEnd"/>
      <w:r>
        <w:rPr>
          <w:color w:val="000000"/>
        </w:rPr>
        <w:t>2440969. doi:10.1001/jamanetworkopen.2024.40969</w:t>
      </w:r>
    </w:p>
    <w:p w14:paraId="078A719E"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17.</w:t>
      </w:r>
      <w:r>
        <w:rPr>
          <w:color w:val="000000"/>
        </w:rPr>
        <w:tab/>
        <w:t xml:space="preserve">Hager P, Jungmann F, Holland R, et al. Evaluation and mitigation of the limitations of large language models in clinical decision-making. </w:t>
      </w:r>
      <w:r>
        <w:rPr>
          <w:i/>
          <w:iCs/>
          <w:color w:val="000000"/>
        </w:rPr>
        <w:t>Nat Med</w:t>
      </w:r>
      <w:r>
        <w:rPr>
          <w:color w:val="000000"/>
        </w:rPr>
        <w:t>. 2024;30(9):2613-2622. doi:10.1038/s41591-024-03097-1</w:t>
      </w:r>
    </w:p>
    <w:p w14:paraId="65357F08"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18.</w:t>
      </w:r>
      <w:r>
        <w:rPr>
          <w:color w:val="000000"/>
        </w:rPr>
        <w:tab/>
        <w:t xml:space="preserve">Sahoo SS, Plasek JM, Xu H, et al. </w:t>
      </w:r>
      <w:proofErr w:type="gramStart"/>
      <w:r>
        <w:rPr>
          <w:color w:val="000000"/>
        </w:rPr>
        <w:t>Large</w:t>
      </w:r>
      <w:proofErr w:type="gramEnd"/>
      <w:r>
        <w:rPr>
          <w:color w:val="000000"/>
        </w:rPr>
        <w:t xml:space="preserve"> language models for biomedicine: foundations, opportunities, challenges, and best practices. </w:t>
      </w:r>
      <w:r>
        <w:rPr>
          <w:i/>
          <w:iCs/>
          <w:color w:val="000000"/>
        </w:rPr>
        <w:t>J Am Med Inform Assoc JAMIA</w:t>
      </w:r>
      <w:r>
        <w:rPr>
          <w:color w:val="000000"/>
        </w:rPr>
        <w:t>. 2024;31(9):2114-2124. doi:10.1093/</w:t>
      </w:r>
      <w:proofErr w:type="spellStart"/>
      <w:r>
        <w:rPr>
          <w:color w:val="000000"/>
        </w:rPr>
        <w:t>jamia</w:t>
      </w:r>
      <w:proofErr w:type="spellEnd"/>
      <w:r>
        <w:rPr>
          <w:color w:val="000000"/>
        </w:rPr>
        <w:t>/ocae074</w:t>
      </w:r>
    </w:p>
    <w:p w14:paraId="50573E6E"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19.</w:t>
      </w:r>
      <w:r>
        <w:rPr>
          <w:color w:val="000000"/>
        </w:rPr>
        <w:tab/>
        <w:t xml:space="preserve">Bland JM, Altman DG. Statistical methods for assessing agreement between two methods of clinical measurement. </w:t>
      </w:r>
      <w:r>
        <w:rPr>
          <w:i/>
          <w:iCs/>
          <w:color w:val="000000"/>
        </w:rPr>
        <w:t>Lancet Lond Engl</w:t>
      </w:r>
      <w:r>
        <w:rPr>
          <w:color w:val="000000"/>
        </w:rPr>
        <w:t>. 1986;1(8476):307-310.</w:t>
      </w:r>
    </w:p>
    <w:p w14:paraId="3E02EAB6"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20.</w:t>
      </w:r>
      <w:r>
        <w:rPr>
          <w:color w:val="000000"/>
        </w:rPr>
        <w:tab/>
        <w:t xml:space="preserve">Good IJ. Weight of Evidence: A Brief Survey. In: </w:t>
      </w:r>
      <w:r>
        <w:rPr>
          <w:i/>
          <w:iCs/>
          <w:color w:val="000000"/>
        </w:rPr>
        <w:t>Bayesian Statistics 2</w:t>
      </w:r>
      <w:r>
        <w:rPr>
          <w:color w:val="000000"/>
        </w:rPr>
        <w:t>. Elsevier Science Publishers; 1985:249-270.</w:t>
      </w:r>
    </w:p>
    <w:p w14:paraId="10F31F69"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21.</w:t>
      </w:r>
      <w:r>
        <w:rPr>
          <w:color w:val="000000"/>
        </w:rPr>
        <w:tab/>
        <w:t xml:space="preserve">Pitman E. A note on normal correlation. </w:t>
      </w:r>
      <w:proofErr w:type="spellStart"/>
      <w:r>
        <w:rPr>
          <w:i/>
          <w:iCs/>
          <w:color w:val="000000"/>
        </w:rPr>
        <w:t>Biometrika</w:t>
      </w:r>
      <w:proofErr w:type="spellEnd"/>
      <w:r>
        <w:rPr>
          <w:color w:val="000000"/>
        </w:rPr>
        <w:t>. 1939;31(1/2):9-12.</w:t>
      </w:r>
    </w:p>
    <w:p w14:paraId="5A08CA12"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22.</w:t>
      </w:r>
      <w:r>
        <w:rPr>
          <w:color w:val="000000"/>
        </w:rPr>
        <w:tab/>
        <w:t xml:space="preserve">Morgan W. A test for the significance of the difference between the two variances in a sample from a normal bivariate population. </w:t>
      </w:r>
      <w:proofErr w:type="spellStart"/>
      <w:r>
        <w:rPr>
          <w:i/>
          <w:iCs/>
          <w:color w:val="000000"/>
        </w:rPr>
        <w:t>Biometrika</w:t>
      </w:r>
      <w:proofErr w:type="spellEnd"/>
      <w:r>
        <w:rPr>
          <w:color w:val="000000"/>
        </w:rPr>
        <w:t>. 1939;31(1/2):13-19.</w:t>
      </w:r>
    </w:p>
    <w:p w14:paraId="1E3D06F5"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23.</w:t>
      </w:r>
      <w:r>
        <w:rPr>
          <w:color w:val="000000"/>
        </w:rPr>
        <w:tab/>
        <w:t xml:space="preserve">Fleiss JL, Cohen J, Everitt BS. Large sample standard errors of kappa and weighted kappa. </w:t>
      </w:r>
      <w:r>
        <w:rPr>
          <w:i/>
          <w:iCs/>
          <w:color w:val="000000"/>
        </w:rPr>
        <w:t>Psychol Bull</w:t>
      </w:r>
      <w:r>
        <w:rPr>
          <w:color w:val="000000"/>
        </w:rPr>
        <w:t>. 1969;72(5):323. doi:10.1037/h0028106</w:t>
      </w:r>
    </w:p>
    <w:p w14:paraId="2640A67E"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24.</w:t>
      </w:r>
      <w:r>
        <w:rPr>
          <w:color w:val="000000"/>
        </w:rPr>
        <w:tab/>
        <w:t xml:space="preserve">Fleiss JL, Cohen J. The Equivalence of Weighted Kappa and the Intraclass Correlation Coefficient as Measures of Reliability. </w:t>
      </w:r>
      <w:r>
        <w:rPr>
          <w:i/>
          <w:iCs/>
          <w:color w:val="000000"/>
        </w:rPr>
        <w:t>Educ Psychol Meas</w:t>
      </w:r>
      <w:r>
        <w:rPr>
          <w:color w:val="000000"/>
        </w:rPr>
        <w:t>. 1973;33(3):613-619. doi:10.1177/001316447303300309</w:t>
      </w:r>
    </w:p>
    <w:p w14:paraId="1940002D"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25.</w:t>
      </w:r>
      <w:r>
        <w:rPr>
          <w:color w:val="000000"/>
        </w:rPr>
        <w:tab/>
        <w:t xml:space="preserve">Landis JR, Koch GG. The Measurement of Observer Agreement for Categorical Data. </w:t>
      </w:r>
      <w:r>
        <w:rPr>
          <w:i/>
          <w:iCs/>
          <w:color w:val="000000"/>
        </w:rPr>
        <w:t>Biometrics</w:t>
      </w:r>
      <w:r>
        <w:rPr>
          <w:color w:val="000000"/>
        </w:rPr>
        <w:t>. 1977;33(1):159-174. doi:10.2307/2529310</w:t>
      </w:r>
    </w:p>
    <w:p w14:paraId="47536E00"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26.</w:t>
      </w:r>
      <w:r>
        <w:rPr>
          <w:color w:val="000000"/>
        </w:rPr>
        <w:tab/>
      </w:r>
      <w:proofErr w:type="spellStart"/>
      <w:r>
        <w:rPr>
          <w:color w:val="000000"/>
        </w:rPr>
        <w:t>Steyvers</w:t>
      </w:r>
      <w:proofErr w:type="spellEnd"/>
      <w:r>
        <w:rPr>
          <w:color w:val="000000"/>
        </w:rPr>
        <w:t xml:space="preserve"> M, Tejeda H, Kerrigan G, Smyth P. Bayesian modeling of human–AI complementarity. </w:t>
      </w:r>
      <w:r>
        <w:rPr>
          <w:i/>
          <w:iCs/>
          <w:color w:val="000000"/>
        </w:rPr>
        <w:t xml:space="preserve">Proc Natl </w:t>
      </w:r>
      <w:proofErr w:type="spellStart"/>
      <w:r>
        <w:rPr>
          <w:i/>
          <w:iCs/>
          <w:color w:val="000000"/>
        </w:rPr>
        <w:t>Acad</w:t>
      </w:r>
      <w:proofErr w:type="spellEnd"/>
      <w:r>
        <w:rPr>
          <w:i/>
          <w:iCs/>
          <w:color w:val="000000"/>
        </w:rPr>
        <w:t xml:space="preserve"> Sci</w:t>
      </w:r>
      <w:r>
        <w:rPr>
          <w:color w:val="000000"/>
        </w:rPr>
        <w:t>. 2022;119(11</w:t>
      </w:r>
      <w:proofErr w:type="gramStart"/>
      <w:r>
        <w:rPr>
          <w:color w:val="000000"/>
        </w:rPr>
        <w:t>):e</w:t>
      </w:r>
      <w:proofErr w:type="gramEnd"/>
      <w:r>
        <w:rPr>
          <w:color w:val="000000"/>
        </w:rPr>
        <w:t>2111547119. doi:10.1073/pnas.2111547119</w:t>
      </w:r>
    </w:p>
    <w:p w14:paraId="66AFE3EB"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27.</w:t>
      </w:r>
      <w:r>
        <w:rPr>
          <w:color w:val="000000"/>
        </w:rPr>
        <w:tab/>
      </w:r>
      <w:proofErr w:type="spellStart"/>
      <w:r>
        <w:rPr>
          <w:color w:val="000000"/>
        </w:rPr>
        <w:t>Simel</w:t>
      </w:r>
      <w:proofErr w:type="spellEnd"/>
      <w:r>
        <w:rPr>
          <w:color w:val="000000"/>
        </w:rPr>
        <w:t xml:space="preserve"> DL, Rennie D. Forward. In: </w:t>
      </w:r>
      <w:r>
        <w:rPr>
          <w:i/>
          <w:iCs/>
          <w:color w:val="000000"/>
        </w:rPr>
        <w:t>The Rational Clinical Examination: Evidence-Based Clinical Diagnosis</w:t>
      </w:r>
      <w:r>
        <w:rPr>
          <w:color w:val="000000"/>
        </w:rPr>
        <w:t>. McGraw-Hill Education; 2016. Accessed September 21, 2025. jamaevidence.mhmedical.com/</w:t>
      </w:r>
      <w:proofErr w:type="spellStart"/>
      <w:r>
        <w:rPr>
          <w:color w:val="000000"/>
        </w:rPr>
        <w:t>content.aspx?aid</w:t>
      </w:r>
      <w:proofErr w:type="spellEnd"/>
      <w:r>
        <w:rPr>
          <w:color w:val="000000"/>
        </w:rPr>
        <w:t>=1170154778</w:t>
      </w:r>
    </w:p>
    <w:p w14:paraId="04C79A1F"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28.</w:t>
      </w:r>
      <w:r>
        <w:rPr>
          <w:color w:val="000000"/>
        </w:rPr>
        <w:tab/>
      </w:r>
      <w:proofErr w:type="spellStart"/>
      <w:r>
        <w:rPr>
          <w:color w:val="000000"/>
        </w:rPr>
        <w:t>Lijmer</w:t>
      </w:r>
      <w:proofErr w:type="spellEnd"/>
      <w:r>
        <w:rPr>
          <w:color w:val="000000"/>
        </w:rPr>
        <w:t xml:space="preserve"> JG, Mol BW, Heisterkamp S, et al. Empirical Evidence of Design-Related Bias in Studies of Diagnostic Tests. </w:t>
      </w:r>
      <w:r>
        <w:rPr>
          <w:i/>
          <w:iCs/>
          <w:color w:val="000000"/>
        </w:rPr>
        <w:t>JAMA</w:t>
      </w:r>
      <w:r>
        <w:rPr>
          <w:color w:val="000000"/>
        </w:rPr>
        <w:t>. 1999;282(11):1061-1066. doi:10.1001/jama.282.11.1061</w:t>
      </w:r>
    </w:p>
    <w:p w14:paraId="78705261"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29.</w:t>
      </w:r>
      <w:r>
        <w:rPr>
          <w:color w:val="000000"/>
        </w:rPr>
        <w:tab/>
        <w:t xml:space="preserve">Zhang H. Exploring Conditions for the Optimality of Naïve Bayes. </w:t>
      </w:r>
      <w:r>
        <w:rPr>
          <w:i/>
          <w:iCs/>
          <w:color w:val="000000"/>
        </w:rPr>
        <w:t xml:space="preserve">Int J Pattern </w:t>
      </w:r>
      <w:proofErr w:type="spellStart"/>
      <w:r>
        <w:rPr>
          <w:i/>
          <w:iCs/>
          <w:color w:val="000000"/>
        </w:rPr>
        <w:t>Recognit</w:t>
      </w:r>
      <w:proofErr w:type="spellEnd"/>
      <w:r>
        <w:rPr>
          <w:i/>
          <w:iCs/>
          <w:color w:val="000000"/>
        </w:rPr>
        <w:t xml:space="preserve"> </w:t>
      </w:r>
      <w:proofErr w:type="spellStart"/>
      <w:r>
        <w:rPr>
          <w:i/>
          <w:iCs/>
          <w:color w:val="000000"/>
        </w:rPr>
        <w:t>Artif</w:t>
      </w:r>
      <w:proofErr w:type="spellEnd"/>
      <w:r>
        <w:rPr>
          <w:i/>
          <w:iCs/>
          <w:color w:val="000000"/>
        </w:rPr>
        <w:t xml:space="preserve"> Intell</w:t>
      </w:r>
      <w:r>
        <w:rPr>
          <w:color w:val="000000"/>
        </w:rPr>
        <w:t>. 2005;19(02):183-198. doi:10.1142/S0218001405003983</w:t>
      </w:r>
    </w:p>
    <w:p w14:paraId="08153925"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30.</w:t>
      </w:r>
      <w:r>
        <w:rPr>
          <w:color w:val="000000"/>
        </w:rPr>
        <w:tab/>
        <w:t xml:space="preserve">Carlini N, Ippolito D, Jagielski M, Lee K, </w:t>
      </w:r>
      <w:proofErr w:type="spellStart"/>
      <w:r>
        <w:rPr>
          <w:color w:val="000000"/>
        </w:rPr>
        <w:t>Tramer</w:t>
      </w:r>
      <w:proofErr w:type="spellEnd"/>
      <w:r>
        <w:rPr>
          <w:color w:val="000000"/>
        </w:rPr>
        <w:t xml:space="preserve"> F, Zhang C. Quantifying Memorization Across Neural Language Models. In: 2022. Accessed September 19, 2025. https://openreview.net/forum?id=TatRHT_1cK</w:t>
      </w:r>
    </w:p>
    <w:p w14:paraId="313DF51E"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31.</w:t>
      </w:r>
      <w:r>
        <w:rPr>
          <w:color w:val="000000"/>
        </w:rPr>
        <w:tab/>
        <w:t xml:space="preserve">Rodman A, Buckley TA, </w:t>
      </w:r>
      <w:proofErr w:type="spellStart"/>
      <w:r>
        <w:rPr>
          <w:color w:val="000000"/>
        </w:rPr>
        <w:t>Manrai</w:t>
      </w:r>
      <w:proofErr w:type="spellEnd"/>
      <w:r>
        <w:rPr>
          <w:color w:val="000000"/>
        </w:rPr>
        <w:t xml:space="preserve"> AK, Morgan DJ. Artificial Intelligence vs Clinician Performance in Estimating Probabilities of Diagnoses Before and After Testing. </w:t>
      </w:r>
      <w:r>
        <w:rPr>
          <w:i/>
          <w:iCs/>
          <w:color w:val="000000"/>
        </w:rPr>
        <w:t xml:space="preserve">JAMA </w:t>
      </w:r>
      <w:proofErr w:type="spellStart"/>
      <w:r>
        <w:rPr>
          <w:i/>
          <w:iCs/>
          <w:color w:val="000000"/>
        </w:rPr>
        <w:t>Netw</w:t>
      </w:r>
      <w:proofErr w:type="spellEnd"/>
      <w:r>
        <w:rPr>
          <w:i/>
          <w:iCs/>
          <w:color w:val="000000"/>
        </w:rPr>
        <w:t xml:space="preserve"> Open</w:t>
      </w:r>
      <w:r>
        <w:rPr>
          <w:color w:val="000000"/>
        </w:rPr>
        <w:t>. 2023;6(12</w:t>
      </w:r>
      <w:proofErr w:type="gramStart"/>
      <w:r>
        <w:rPr>
          <w:color w:val="000000"/>
        </w:rPr>
        <w:t>):e</w:t>
      </w:r>
      <w:proofErr w:type="gramEnd"/>
      <w:r>
        <w:rPr>
          <w:color w:val="000000"/>
        </w:rPr>
        <w:t>2347075-e2347075. doi:10.1001/jamanetworkopen.2023.47075</w:t>
      </w:r>
    </w:p>
    <w:p w14:paraId="30F14DFA"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32.</w:t>
      </w:r>
      <w:r>
        <w:rPr>
          <w:color w:val="000000"/>
        </w:rPr>
        <w:tab/>
        <w:t xml:space="preserve">Staal J, </w:t>
      </w:r>
      <w:proofErr w:type="spellStart"/>
      <w:r>
        <w:rPr>
          <w:color w:val="000000"/>
        </w:rPr>
        <w:t>Hooftman</w:t>
      </w:r>
      <w:proofErr w:type="spellEnd"/>
      <w:r>
        <w:rPr>
          <w:color w:val="000000"/>
        </w:rPr>
        <w:t xml:space="preserve"> J, </w:t>
      </w:r>
      <w:proofErr w:type="spellStart"/>
      <w:r>
        <w:rPr>
          <w:color w:val="000000"/>
        </w:rPr>
        <w:t>Gunput</w:t>
      </w:r>
      <w:proofErr w:type="spellEnd"/>
      <w:r>
        <w:rPr>
          <w:color w:val="000000"/>
        </w:rPr>
        <w:t xml:space="preserve"> STG, et al. Effect on diagnostic accuracy of cognitive reasoning tools for the workplace setting: systematic review and meta-analysis. </w:t>
      </w:r>
      <w:r>
        <w:rPr>
          <w:i/>
          <w:iCs/>
          <w:color w:val="000000"/>
        </w:rPr>
        <w:t>BMJ Qual Saf</w:t>
      </w:r>
      <w:r>
        <w:rPr>
          <w:color w:val="000000"/>
        </w:rPr>
        <w:t>. 2022;31(12):899-910. doi:10.1136/bmjqs-2022-014865</w:t>
      </w:r>
    </w:p>
    <w:p w14:paraId="34492DA3" w14:textId="77777777" w:rsidR="007070FF" w:rsidRDefault="007070FF">
      <w:pPr>
        <w:pBdr>
          <w:top w:val="nil"/>
          <w:left w:val="nil"/>
          <w:bottom w:val="nil"/>
          <w:right w:val="nil"/>
          <w:between w:val="nil"/>
        </w:pBdr>
        <w:tabs>
          <w:tab w:val="left" w:pos="380"/>
        </w:tabs>
        <w:spacing w:after="240"/>
        <w:rPr>
          <w:color w:val="000000"/>
        </w:rPr>
      </w:pPr>
    </w:p>
    <w:p w14:paraId="76689A6E" w14:textId="77777777" w:rsidR="007070FF" w:rsidRDefault="00000000">
      <w:pPr>
        <w:spacing w:after="160" w:line="278" w:lineRule="auto"/>
      </w:pPr>
      <w:r>
        <w:br w:type="page"/>
      </w:r>
    </w:p>
    <w:p w14:paraId="25F97476" w14:textId="77777777" w:rsidR="007070FF" w:rsidRDefault="007070FF"/>
    <w:p w14:paraId="6DF58824" w14:textId="77777777" w:rsidR="007070FF" w:rsidRDefault="00000000">
      <w:pPr>
        <w:pStyle w:val="Heading1"/>
      </w:pPr>
      <w:r>
        <w:t>Supplemental Materials</w:t>
      </w:r>
    </w:p>
    <w:p w14:paraId="7F74AC89" w14:textId="77777777" w:rsidR="007070FF" w:rsidRDefault="007070FF"/>
    <w:p w14:paraId="3A0BED58" w14:textId="77777777" w:rsidR="007070FF" w:rsidRDefault="00000000">
      <w:pPr>
        <w:pStyle w:val="Heading2"/>
      </w:pPr>
      <w:r>
        <w:t>Prompt Details</w:t>
      </w:r>
    </w:p>
    <w:p w14:paraId="769D2042" w14:textId="77777777" w:rsidR="007070FF" w:rsidRDefault="007070FF"/>
    <w:p w14:paraId="04EB7546" w14:textId="77777777" w:rsidR="007070FF" w:rsidRDefault="00000000">
      <w:pPr>
        <w:pBdr>
          <w:top w:val="nil"/>
          <w:left w:val="nil"/>
          <w:bottom w:val="nil"/>
          <w:right w:val="nil"/>
          <w:between w:val="nil"/>
        </w:pBdr>
        <w:tabs>
          <w:tab w:val="left" w:pos="380"/>
        </w:tabs>
        <w:spacing w:after="240"/>
        <w:ind w:left="384" w:hanging="384"/>
        <w:rPr>
          <w:color w:val="000000"/>
        </w:rPr>
      </w:pPr>
      <w:r>
        <w:rPr>
          <w:color w:val="000000"/>
        </w:rPr>
        <w:t xml:space="preserve">Code availability. The full pipeline for collating likelihood ratios (LRs) from TheNNT.com and generating large‑language‑model (LLM) estimates is available at: </w:t>
      </w:r>
      <w:hyperlink r:id="rId12">
        <w:r>
          <w:rPr>
            <w:color w:val="467886"/>
            <w:u w:val="single"/>
          </w:rPr>
          <w:t>https://github.com/reblocke/llm_estimate_lrs</w:t>
        </w:r>
      </w:hyperlink>
      <w:r>
        <w:rPr>
          <w:color w:val="000000"/>
        </w:rPr>
        <w:t xml:space="preserve">  </w:t>
      </w:r>
    </w:p>
    <w:p w14:paraId="57FEA41E" w14:textId="77777777" w:rsidR="007070FF" w:rsidRDefault="00000000">
      <w:r>
        <w:rPr>
          <w:b/>
          <w:bCs/>
        </w:rPr>
        <w:t>Overview:</w:t>
      </w:r>
      <w:r>
        <w:t xml:space="preserve"> We prompted the LLMs to produce a single numeric likelihood ratio (LR) for a clinical finding with respect to a diagnosis, under a constrained output schema (only a numerical response) and with minimal verbosity.</w:t>
      </w:r>
    </w:p>
    <w:p w14:paraId="5EEAFABF" w14:textId="77777777" w:rsidR="007070FF" w:rsidRDefault="007070FF"/>
    <w:p w14:paraId="77A26825" w14:textId="77777777" w:rsidR="007070FF" w:rsidRDefault="00000000">
      <w:pPr>
        <w:rPr>
          <w:b/>
          <w:bCs/>
        </w:rPr>
      </w:pPr>
      <w:r>
        <w:rPr>
          <w:b/>
          <w:bCs/>
        </w:rPr>
        <w:t xml:space="preserve">Prompt specification: </w:t>
      </w:r>
    </w:p>
    <w:p w14:paraId="2C824FD3" w14:textId="77777777" w:rsidR="007070FF" w:rsidRDefault="00000000">
      <w:pPr>
        <w:numPr>
          <w:ilvl w:val="0"/>
          <w:numId w:val="1"/>
        </w:numPr>
        <w:pBdr>
          <w:top w:val="nil"/>
          <w:left w:val="nil"/>
          <w:bottom w:val="nil"/>
          <w:right w:val="nil"/>
          <w:between w:val="nil"/>
        </w:pBdr>
        <w:rPr>
          <w:b/>
          <w:bCs/>
          <w:color w:val="000000"/>
        </w:rPr>
      </w:pPr>
      <w:r>
        <w:rPr>
          <w:color w:val="000000"/>
        </w:rPr>
        <w:t>System role: “You are a Bayesian diagnostic assistant. Estimate a numeric likelihood ratio (LR) for a finding with respect to a diagnosis. Return only a JSON object matching the schema: {“value”</w:t>
      </w:r>
      <w:proofErr w:type="gramStart"/>
      <w:r>
        <w:rPr>
          <w:color w:val="000000"/>
        </w:rPr>
        <w:t>: }</w:t>
      </w:r>
      <w:proofErr w:type="gramEnd"/>
      <w:r>
        <w:rPr>
          <w:color w:val="000000"/>
        </w:rPr>
        <w:t>, where value &gt; 0.”</w:t>
      </w:r>
    </w:p>
    <w:p w14:paraId="1E3D1936" w14:textId="77777777" w:rsidR="007070FF" w:rsidRDefault="00000000">
      <w:pPr>
        <w:numPr>
          <w:ilvl w:val="0"/>
          <w:numId w:val="1"/>
        </w:numPr>
        <w:pBdr>
          <w:top w:val="nil"/>
          <w:left w:val="nil"/>
          <w:bottom w:val="nil"/>
          <w:right w:val="nil"/>
          <w:between w:val="nil"/>
        </w:pBdr>
      </w:pPr>
      <w:bookmarkStart w:id="350" w:name="_j962xaar0qb" w:colFirst="0" w:colLast="0"/>
      <w:bookmarkEnd w:id="350"/>
      <w:r>
        <w:rPr>
          <w:color w:val="000000"/>
        </w:rPr>
        <w:t xml:space="preserve">Definition shown to the model: LR = </w:t>
      </w:r>
      <w:proofErr w:type="gramStart"/>
      <w:r>
        <w:rPr>
          <w:color w:val="000000"/>
        </w:rPr>
        <w:t>P(</w:t>
      </w:r>
      <w:proofErr w:type="gramEnd"/>
      <w:r>
        <w:rPr>
          <w:color w:val="000000"/>
        </w:rPr>
        <w:t xml:space="preserve">finding | diagnosis) / </w:t>
      </w:r>
      <w:proofErr w:type="gramStart"/>
      <w:r>
        <w:rPr>
          <w:color w:val="000000"/>
        </w:rPr>
        <w:t>P(</w:t>
      </w:r>
      <w:proofErr w:type="gramEnd"/>
      <w:r>
        <w:rPr>
          <w:color w:val="000000"/>
        </w:rPr>
        <w:t>finding | not diagnosis)</w:t>
      </w:r>
    </w:p>
    <w:p w14:paraId="28FCF201" w14:textId="77777777" w:rsidR="007070FF" w:rsidRDefault="00000000">
      <w:pPr>
        <w:numPr>
          <w:ilvl w:val="0"/>
          <w:numId w:val="1"/>
        </w:numPr>
        <w:pBdr>
          <w:top w:val="nil"/>
          <w:left w:val="nil"/>
          <w:bottom w:val="nil"/>
          <w:right w:val="nil"/>
          <w:between w:val="nil"/>
        </w:pBdr>
      </w:pPr>
      <w:r>
        <w:rPr>
          <w:rFonts w:ascii="Gungsuh" w:eastAsia="Gungsuh" w:hAnsi="Gungsuh" w:cs="Gungsuh"/>
          <w:color w:val="000000"/>
        </w:rPr>
        <w:t>Qualitative evidence bands provided as context. &gt;10 strong for; 5–10 moderate for; 2–5 weak for; 0.5–2 negligible; 0.2–0.5 weak against; 0.1–0.2 moderate against; ≤0.1 strong against.</w:t>
      </w:r>
    </w:p>
    <w:p w14:paraId="0ADCCB7C" w14:textId="77777777" w:rsidR="007070FF" w:rsidRDefault="00000000">
      <w:pPr>
        <w:numPr>
          <w:ilvl w:val="0"/>
          <w:numId w:val="1"/>
        </w:numPr>
        <w:pBdr>
          <w:top w:val="nil"/>
          <w:left w:val="nil"/>
          <w:bottom w:val="nil"/>
          <w:right w:val="nil"/>
          <w:between w:val="nil"/>
        </w:pBdr>
      </w:pPr>
      <w:r>
        <w:rPr>
          <w:color w:val="000000"/>
        </w:rPr>
        <w:t>Inputs to the model are plain text pairs</w:t>
      </w:r>
      <w:proofErr w:type="gramStart"/>
      <w:r>
        <w:rPr>
          <w:color w:val="000000"/>
        </w:rPr>
        <w:t>: ”Condition</w:t>
      </w:r>
      <w:proofErr w:type="gramEnd"/>
      <w:r>
        <w:rPr>
          <w:color w:val="000000"/>
        </w:rPr>
        <w:t>: &lt;diagnosis&gt;\</w:t>
      </w:r>
      <w:proofErr w:type="spellStart"/>
      <w:r>
        <w:rPr>
          <w:color w:val="000000"/>
        </w:rPr>
        <w:t>nFinding</w:t>
      </w:r>
      <w:proofErr w:type="spellEnd"/>
      <w:r>
        <w:rPr>
          <w:color w:val="000000"/>
        </w:rPr>
        <w:t>: &lt;finding&gt;”</w:t>
      </w:r>
    </w:p>
    <w:p w14:paraId="53771396" w14:textId="77777777" w:rsidR="007070FF" w:rsidRDefault="00000000">
      <w:pPr>
        <w:numPr>
          <w:ilvl w:val="0"/>
          <w:numId w:val="1"/>
        </w:numPr>
        <w:pBdr>
          <w:top w:val="nil"/>
          <w:left w:val="nil"/>
          <w:bottom w:val="nil"/>
          <w:right w:val="nil"/>
          <w:between w:val="nil"/>
        </w:pBdr>
      </w:pPr>
      <w:r>
        <w:rPr>
          <w:color w:val="000000"/>
        </w:rPr>
        <w:t>preceded by the system prompt, definition/bands, and few‑shot examples.</w:t>
      </w:r>
    </w:p>
    <w:p w14:paraId="1A373C88" w14:textId="77777777" w:rsidR="007070FF" w:rsidRDefault="007070FF"/>
    <w:p w14:paraId="5419FB7B" w14:textId="77777777" w:rsidR="007070FF" w:rsidRDefault="00000000">
      <w:r>
        <w:rPr>
          <w:b/>
          <w:bCs/>
        </w:rPr>
        <w:t>Few‑shot strategy:</w:t>
      </w:r>
      <w:r>
        <w:rPr>
          <w:rFonts w:ascii="Cardo" w:eastAsia="Cardo" w:hAnsi="Cardo" w:cs="Cardo"/>
        </w:rPr>
        <w:t xml:space="preserve"> We include exemplar (Condition, Finding → LR) pairs to anchor scale:</w:t>
      </w:r>
    </w:p>
    <w:p w14:paraId="03D181DE" w14:textId="77777777" w:rsidR="007070FF" w:rsidRDefault="00000000">
      <w:pPr>
        <w:numPr>
          <w:ilvl w:val="0"/>
          <w:numId w:val="2"/>
        </w:numPr>
        <w:pBdr>
          <w:top w:val="nil"/>
          <w:left w:val="nil"/>
          <w:bottom w:val="nil"/>
          <w:right w:val="nil"/>
          <w:between w:val="nil"/>
        </w:pBdr>
      </w:pPr>
      <w:r>
        <w:rPr>
          <w:color w:val="000000"/>
        </w:rPr>
        <w:t>Non‑reasoning models (e.g., GPT‑4o): 8 examples.</w:t>
      </w:r>
    </w:p>
    <w:p w14:paraId="176FCF82" w14:textId="77777777" w:rsidR="007070FF" w:rsidRDefault="00000000">
      <w:pPr>
        <w:numPr>
          <w:ilvl w:val="0"/>
          <w:numId w:val="2"/>
        </w:numPr>
        <w:pBdr>
          <w:top w:val="nil"/>
          <w:left w:val="nil"/>
          <w:bottom w:val="nil"/>
          <w:right w:val="nil"/>
          <w:between w:val="nil"/>
        </w:pBdr>
      </w:pPr>
      <w:r>
        <w:rPr>
          <w:color w:val="000000"/>
        </w:rPr>
        <w:t>Reasoning models (o3 series; GPT‑5 family): 2 examples.</w:t>
      </w:r>
    </w:p>
    <w:p w14:paraId="377867FF" w14:textId="77777777" w:rsidR="007070FF" w:rsidRDefault="00000000">
      <w:r>
        <w:t xml:space="preserve">Example LRs were clinician‑estimated, not scraped </w:t>
      </w:r>
      <w:proofErr w:type="gramStart"/>
      <w:r>
        <w:t>values,</w:t>
      </w:r>
      <w:proofErr w:type="gramEnd"/>
      <w:r>
        <w:t xml:space="preserve"> to reduce the chance that exemplars appear in the evaluation set or anchor to relevant model pretraining data.</w:t>
      </w:r>
    </w:p>
    <w:p w14:paraId="213A7D34" w14:textId="77777777" w:rsidR="007070FF" w:rsidRDefault="00000000">
      <w:commentRangeStart w:id="351"/>
      <w:commentRangeStart w:id="352"/>
      <w:commentRangeEnd w:id="351"/>
      <w:ins w:id="353" w:author="Amal Mohamed" w:date="2025-11-11T15:16:00Z">
        <w:r>
          <w:commentReference w:id="351"/>
        </w:r>
        <w:r>
          <w:t>Promp</w:t>
        </w:r>
        <w:commentRangeEnd w:id="352"/>
        <w:r>
          <w:commentReference w:id="352"/>
        </w:r>
        <w:r>
          <w:t xml:space="preserve">t engineering </w:t>
        </w:r>
      </w:ins>
      <w:ins w:id="354" w:author="Brian Locke" w:date="2025-11-12T19:52:00Z">
        <w:r>
          <w:t>was</w:t>
        </w:r>
      </w:ins>
      <w:ins w:id="355" w:author="Amal Mohamed" w:date="2025-11-11T15:16:00Z">
        <w:del w:id="356" w:author="Brian Locke" w:date="2025-11-12T19:52:00Z">
          <w:r>
            <w:delText>and prompt validation were</w:delText>
          </w:r>
        </w:del>
        <w:r>
          <w:t xml:space="preserve"> performed by </w:t>
        </w:r>
        <w:del w:id="357" w:author="Brian Locke" w:date="2025-11-12T19:52:00Z">
          <w:r>
            <w:delText xml:space="preserve">two investigators </w:delText>
          </w:r>
        </w:del>
      </w:ins>
      <w:ins w:id="358" w:author="Brian Locke" w:date="2025-11-12T19:52:00Z">
        <w:del w:id="359" w:author="Brian Locke" w:date="2025-11-12T19:52:00Z">
          <w:r>
            <w:delText xml:space="preserve"> </w:delText>
          </w:r>
        </w:del>
      </w:ins>
      <w:ins w:id="360" w:author="Amal Mohamed" w:date="2025-11-11T15:16:00Z">
        <w:del w:id="361" w:author="Brian Locke" w:date="2025-11-12T19:52:00Z">
          <w:r>
            <w:delText>(</w:delText>
          </w:r>
        </w:del>
        <w:r>
          <w:t>B.W.L.</w:t>
        </w:r>
      </w:ins>
      <w:ins w:id="362" w:author="Brian Locke" w:date="2025-11-12T19:52:00Z">
        <w:r>
          <w:t>, with review from the authorship team.</w:t>
        </w:r>
      </w:ins>
      <w:ins w:id="363" w:author="Amal Mohamed" w:date="2025-11-11T15:16:00Z">
        <w:del w:id="364" w:author="Brian Locke" w:date="2025-11-12T19:52:00Z">
          <w:r>
            <w:delText xml:space="preserve"> and P.C.), both trained in evidence-based medicine and experienced in Bayesian diagnostic reasoning.</w:delText>
          </w:r>
        </w:del>
      </w:ins>
    </w:p>
    <w:p w14:paraId="5BE1E604" w14:textId="77777777" w:rsidR="007070FF" w:rsidRDefault="00000000">
      <w:pPr>
        <w:rPr>
          <w:b/>
          <w:bCs/>
        </w:rPr>
      </w:pPr>
      <w:r>
        <w:rPr>
          <w:b/>
          <w:bCs/>
        </w:rPr>
        <w:t>Inference settings:</w:t>
      </w:r>
    </w:p>
    <w:p w14:paraId="04421527" w14:textId="77777777" w:rsidR="007070FF" w:rsidRDefault="00000000">
      <w:pPr>
        <w:numPr>
          <w:ilvl w:val="0"/>
          <w:numId w:val="3"/>
        </w:numPr>
        <w:pBdr>
          <w:top w:val="nil"/>
          <w:left w:val="nil"/>
          <w:bottom w:val="nil"/>
          <w:right w:val="nil"/>
          <w:between w:val="nil"/>
        </w:pBdr>
      </w:pPr>
      <w:r>
        <w:rPr>
          <w:color w:val="000000"/>
        </w:rPr>
        <w:t>Non‑reasoning models: temperature = 0.2.</w:t>
      </w:r>
    </w:p>
    <w:p w14:paraId="763229A5" w14:textId="77777777" w:rsidR="007070FF" w:rsidRDefault="00000000">
      <w:pPr>
        <w:numPr>
          <w:ilvl w:val="0"/>
          <w:numId w:val="3"/>
        </w:numPr>
        <w:pBdr>
          <w:top w:val="nil"/>
          <w:left w:val="nil"/>
          <w:bottom w:val="nil"/>
          <w:right w:val="nil"/>
          <w:between w:val="nil"/>
        </w:pBdr>
      </w:pPr>
      <w:r>
        <w:rPr>
          <w:color w:val="000000"/>
        </w:rPr>
        <w:t>Reasoning models: reasoning = {"effort": "medium"}; no temperature.</w:t>
      </w:r>
    </w:p>
    <w:p w14:paraId="7D748CC8" w14:textId="77777777" w:rsidR="007070FF" w:rsidRDefault="00000000">
      <w:pPr>
        <w:numPr>
          <w:ilvl w:val="0"/>
          <w:numId w:val="3"/>
        </w:numPr>
        <w:pBdr>
          <w:top w:val="nil"/>
          <w:left w:val="nil"/>
          <w:bottom w:val="nil"/>
          <w:right w:val="nil"/>
          <w:between w:val="nil"/>
        </w:pBdr>
      </w:pPr>
      <w:r>
        <w:rPr>
          <w:color w:val="000000"/>
        </w:rPr>
        <w:t xml:space="preserve">Verbosity control: where supported (GPT‑5 family), </w:t>
      </w:r>
      <w:proofErr w:type="spellStart"/>
      <w:proofErr w:type="gramStart"/>
      <w:r>
        <w:rPr>
          <w:color w:val="000000"/>
        </w:rPr>
        <w:t>text.verbosity</w:t>
      </w:r>
      <w:proofErr w:type="spellEnd"/>
      <w:proofErr w:type="gramEnd"/>
      <w:r>
        <w:rPr>
          <w:color w:val="000000"/>
        </w:rPr>
        <w:t xml:space="preserve"> = "low". The JSON‑only response format further suppresses extraneous text.</w:t>
      </w:r>
    </w:p>
    <w:p w14:paraId="7B49DFCB" w14:textId="77777777" w:rsidR="007070FF" w:rsidRDefault="007070FF"/>
    <w:p w14:paraId="5C1B7AC9" w14:textId="77777777" w:rsidR="007070FF" w:rsidRDefault="00000000">
      <w:r>
        <w:rPr>
          <w:b/>
          <w:bCs/>
        </w:rPr>
        <w:t>Output schema and validation</w:t>
      </w:r>
      <w:r>
        <w:t>:</w:t>
      </w:r>
    </w:p>
    <w:p w14:paraId="25425D98" w14:textId="77777777" w:rsidR="007070FF" w:rsidRDefault="00000000">
      <w:pPr>
        <w:numPr>
          <w:ilvl w:val="0"/>
          <w:numId w:val="4"/>
        </w:numPr>
        <w:pBdr>
          <w:top w:val="nil"/>
          <w:left w:val="nil"/>
          <w:bottom w:val="nil"/>
          <w:right w:val="nil"/>
          <w:between w:val="nil"/>
        </w:pBdr>
      </w:pPr>
      <w:r>
        <w:rPr>
          <w:color w:val="000000"/>
        </w:rPr>
        <w:t>Schema. Structured output {"value": float}; parser enforces numeric type.</w:t>
      </w:r>
    </w:p>
    <w:p w14:paraId="7E0D4B42" w14:textId="77777777" w:rsidR="007070FF" w:rsidRDefault="00000000">
      <w:pPr>
        <w:numPr>
          <w:ilvl w:val="0"/>
          <w:numId w:val="4"/>
        </w:numPr>
        <w:pBdr>
          <w:top w:val="nil"/>
          <w:left w:val="nil"/>
          <w:bottom w:val="nil"/>
          <w:right w:val="nil"/>
          <w:between w:val="nil"/>
        </w:pBdr>
      </w:pPr>
      <w:r>
        <w:rPr>
          <w:color w:val="000000"/>
        </w:rPr>
        <w:t xml:space="preserve">Requests use the Responses API with a </w:t>
      </w:r>
      <w:proofErr w:type="spellStart"/>
      <w:r>
        <w:rPr>
          <w:color w:val="000000"/>
        </w:rPr>
        <w:t>Pydantic</w:t>
      </w:r>
      <w:proofErr w:type="spellEnd"/>
      <w:r>
        <w:rPr>
          <w:color w:val="000000"/>
        </w:rPr>
        <w:t xml:space="preserve"> schema (</w:t>
      </w:r>
      <w:proofErr w:type="spellStart"/>
      <w:r>
        <w:rPr>
          <w:color w:val="000000"/>
        </w:rPr>
        <w:t>LRResponse</w:t>
      </w:r>
      <w:proofErr w:type="spellEnd"/>
      <w:r>
        <w:rPr>
          <w:color w:val="000000"/>
        </w:rPr>
        <w:t xml:space="preserve"> </w:t>
      </w:r>
      <w:proofErr w:type="gramStart"/>
      <w:r>
        <w:rPr>
          <w:color w:val="000000"/>
        </w:rPr>
        <w:t>{ value</w:t>
      </w:r>
      <w:proofErr w:type="gramEnd"/>
      <w:r>
        <w:rPr>
          <w:color w:val="000000"/>
        </w:rPr>
        <w:t xml:space="preserve">: </w:t>
      </w:r>
      <w:proofErr w:type="gramStart"/>
      <w:r>
        <w:rPr>
          <w:color w:val="000000"/>
        </w:rPr>
        <w:t>float }</w:t>
      </w:r>
      <w:proofErr w:type="gramEnd"/>
      <w:r>
        <w:rPr>
          <w:color w:val="000000"/>
        </w:rPr>
        <w:t>) to enforce structure.</w:t>
      </w:r>
    </w:p>
    <w:p w14:paraId="5F0D2846" w14:textId="77777777" w:rsidR="007070FF" w:rsidRDefault="00000000">
      <w:pPr>
        <w:numPr>
          <w:ilvl w:val="0"/>
          <w:numId w:val="4"/>
        </w:numPr>
        <w:pBdr>
          <w:top w:val="nil"/>
          <w:left w:val="nil"/>
          <w:bottom w:val="nil"/>
          <w:right w:val="nil"/>
          <w:between w:val="nil"/>
        </w:pBdr>
      </w:pPr>
      <w:r>
        <w:rPr>
          <w:color w:val="000000"/>
        </w:rPr>
        <w:t>Validity rule. Accept only finite, strictly positive values.</w:t>
      </w:r>
    </w:p>
    <w:p w14:paraId="16CEE4AB" w14:textId="77777777" w:rsidR="007070FF" w:rsidRDefault="00000000">
      <w:pPr>
        <w:numPr>
          <w:ilvl w:val="0"/>
          <w:numId w:val="4"/>
        </w:numPr>
        <w:pBdr>
          <w:top w:val="nil"/>
          <w:left w:val="nil"/>
          <w:bottom w:val="nil"/>
          <w:right w:val="nil"/>
          <w:between w:val="nil"/>
        </w:pBdr>
      </w:pPr>
      <w:r>
        <w:rPr>
          <w:rFonts w:ascii="Gungsuh" w:eastAsia="Gungsuh" w:hAnsi="Gungsuh" w:cs="Gungsuh"/>
          <w:color w:val="000000"/>
        </w:rPr>
        <w:t>Retry logic. If the response is non‑numeric, malformed, non‑finite, or ≤0, the call is retried with exponential backoff and jitter until a valid LR is obtained (or up to the configured maximum, if set).</w:t>
      </w:r>
    </w:p>
    <w:p w14:paraId="1A27226E" w14:textId="77777777" w:rsidR="007070FF" w:rsidRDefault="007070FF"/>
    <w:p w14:paraId="6A60932D" w14:textId="77777777" w:rsidR="007070FF" w:rsidRDefault="00000000">
      <w:pPr>
        <w:rPr>
          <w:b/>
          <w:bCs/>
        </w:rPr>
      </w:pPr>
      <w:r>
        <w:rPr>
          <w:b/>
          <w:bCs/>
        </w:rPr>
        <w:t xml:space="preserve">Code: </w:t>
      </w:r>
    </w:p>
    <w:p w14:paraId="15FB0E8D" w14:textId="77777777" w:rsidR="007070FF" w:rsidRDefault="007070FF"/>
    <w:p w14:paraId="5B69EB9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__future__ import annotations</w:t>
      </w:r>
    </w:p>
    <w:p w14:paraId="09802527"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141DF11C"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import </w:t>
      </w:r>
      <w:proofErr w:type="spellStart"/>
      <w:r>
        <w:rPr>
          <w:rFonts w:ascii="Consolas" w:eastAsia="Consolas" w:hAnsi="Consolas" w:cs="Consolas"/>
          <w:color w:val="000000"/>
          <w:sz w:val="20"/>
          <w:szCs w:val="20"/>
        </w:rPr>
        <w:t>os</w:t>
      </w:r>
      <w:proofErr w:type="spellEnd"/>
    </w:p>
    <w:p w14:paraId="5BB76B8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logging</w:t>
      </w:r>
    </w:p>
    <w:p w14:paraId="26A5084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pathlib</w:t>
      </w:r>
      <w:proofErr w:type="spellEnd"/>
      <w:r>
        <w:rPr>
          <w:rFonts w:ascii="Consolas" w:eastAsia="Consolas" w:hAnsi="Consolas" w:cs="Consolas"/>
          <w:color w:val="000000"/>
          <w:sz w:val="20"/>
          <w:szCs w:val="20"/>
        </w:rPr>
        <w:t xml:space="preserve"> import Path</w:t>
      </w:r>
    </w:p>
    <w:p w14:paraId="243AD39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typing import Optional</w:t>
      </w:r>
    </w:p>
    <w:p w14:paraId="7FD4659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time, math</w:t>
      </w:r>
    </w:p>
    <w:p w14:paraId="1249C62B"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random import random</w:t>
      </w:r>
    </w:p>
    <w:p w14:paraId="33442C93"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596ECBC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pandas as pd</w:t>
      </w:r>
    </w:p>
    <w:p w14:paraId="0A8CA35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pydantic</w:t>
      </w:r>
      <w:proofErr w:type="spellEnd"/>
      <w:r>
        <w:rPr>
          <w:rFonts w:ascii="Consolas" w:eastAsia="Consolas" w:hAnsi="Consolas" w:cs="Consolas"/>
          <w:color w:val="000000"/>
          <w:sz w:val="20"/>
          <w:szCs w:val="20"/>
        </w:rPr>
        <w:t xml:space="preserve"> import </w:t>
      </w:r>
      <w:proofErr w:type="spellStart"/>
      <w:r>
        <w:rPr>
          <w:rFonts w:ascii="Consolas" w:eastAsia="Consolas" w:hAnsi="Consolas" w:cs="Consolas"/>
          <w:color w:val="000000"/>
          <w:sz w:val="20"/>
          <w:szCs w:val="20"/>
        </w:rPr>
        <w:t>BaseModel</w:t>
      </w:r>
      <w:proofErr w:type="spellEnd"/>
    </w:p>
    <w:p w14:paraId="5062A80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openai</w:t>
      </w:r>
      <w:proofErr w:type="spellEnd"/>
      <w:r>
        <w:rPr>
          <w:rFonts w:ascii="Consolas" w:eastAsia="Consolas" w:hAnsi="Consolas" w:cs="Consolas"/>
          <w:color w:val="000000"/>
          <w:sz w:val="20"/>
          <w:szCs w:val="20"/>
        </w:rPr>
        <w:t xml:space="preserve"> import OpenAI</w:t>
      </w:r>
    </w:p>
    <w:p w14:paraId="73D4FE90"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4D36DB5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C896A3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0) Configuration</w:t>
      </w:r>
    </w:p>
    <w:p w14:paraId="4EBC1F5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20A126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proofErr w:type="spellStart"/>
      <w:proofErr w:type="gramStart"/>
      <w:r>
        <w:rPr>
          <w:rFonts w:ascii="Consolas" w:eastAsia="Consolas" w:hAnsi="Consolas" w:cs="Consolas"/>
          <w:color w:val="000000"/>
          <w:sz w:val="20"/>
          <w:szCs w:val="20"/>
        </w:rPr>
        <w:t>logging.basicConfig</w:t>
      </w:r>
      <w:proofErr w:type="spellEnd"/>
      <w:proofErr w:type="gramEnd"/>
      <w:r>
        <w:rPr>
          <w:rFonts w:ascii="Consolas" w:eastAsia="Consolas" w:hAnsi="Consolas" w:cs="Consolas"/>
          <w:color w:val="000000"/>
          <w:sz w:val="20"/>
          <w:szCs w:val="20"/>
        </w:rPr>
        <w:t>(level=</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7771118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client = OpenAI(</w:t>
      </w:r>
      <w:proofErr w:type="spellStart"/>
      <w:r>
        <w:rPr>
          <w:rFonts w:ascii="Consolas" w:eastAsia="Consolas" w:hAnsi="Consolas" w:cs="Consolas"/>
          <w:color w:val="000000"/>
          <w:sz w:val="20"/>
          <w:szCs w:val="20"/>
        </w:rPr>
        <w:t>api_key</w:t>
      </w:r>
      <w:proofErr w:type="spell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os.getenv</w:t>
      </w:r>
      <w:proofErr w:type="spellEnd"/>
      <w:proofErr w:type="gramEnd"/>
      <w:r>
        <w:rPr>
          <w:rFonts w:ascii="Consolas" w:eastAsia="Consolas" w:hAnsi="Consolas" w:cs="Consolas"/>
          <w:color w:val="000000"/>
          <w:sz w:val="20"/>
          <w:szCs w:val="20"/>
        </w:rPr>
        <w:t>("OPENAI_API_KEY"))</w:t>
      </w:r>
    </w:p>
    <w:p w14:paraId="47BA112E"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4831E0E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registry: </w:t>
      </w:r>
    </w:p>
    <w:p w14:paraId="3C8E2442"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MODEL_CAPABILITIES = {</w:t>
      </w:r>
    </w:p>
    <w:p w14:paraId="3411DB1C"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GPT‑5 series (reasoning; supports </w:t>
      </w:r>
      <w:proofErr w:type="spellStart"/>
      <w:proofErr w:type="gramStart"/>
      <w:r>
        <w:rPr>
          <w:rFonts w:ascii="Consolas" w:eastAsia="Consolas" w:hAnsi="Consolas" w:cs="Consolas"/>
          <w:color w:val="000000"/>
          <w:sz w:val="20"/>
          <w:szCs w:val="20"/>
        </w:rPr>
        <w:t>text.verbosity</w:t>
      </w:r>
      <w:proofErr w:type="spellEnd"/>
      <w:proofErr w:type="gramEnd"/>
      <w:r>
        <w:rPr>
          <w:rFonts w:ascii="Consolas" w:eastAsia="Consolas" w:hAnsi="Consolas" w:cs="Consolas"/>
          <w:color w:val="000000"/>
          <w:sz w:val="20"/>
          <w:szCs w:val="20"/>
        </w:rPr>
        <w:t>; no temperature)</w:t>
      </w:r>
    </w:p>
    <w:p w14:paraId="2C0F809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69C3E16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-5-mini"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1AAB75D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-5-nano"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3ED40315"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668717E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GPT‑4.1 family (non‑reasoning; temperature OK); include snapshots + aliases</w:t>
      </w:r>
    </w:p>
    <w:p w14:paraId="67AC68C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-4.1-2025-04-14</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5C3DA50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-4.1-mini-2025-04-14":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43F05FCC"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-4.1-nano-2025-04-14":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7797EAAD"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1A12D95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GPT‑4o family (non‑reasoning; temperature OK); prefer latest snapshot or alias</w:t>
      </w:r>
    </w:p>
    <w:p w14:paraId="6027FCF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-4o-2024-11-20</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7920C2A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-4o-mini-2024-07-18":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78D89DF0"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29300A9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o‑series (reasoning; no temperature)</w:t>
      </w:r>
    </w:p>
    <w:p w14:paraId="3312BC7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"o3-2025-04-16</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70D5D06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"o3-mini-2025-01-31":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55A8630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"o4-mini-2025-04-16":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37EB96C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6405041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MODELS = </w:t>
      </w:r>
      <w:proofErr w:type="gramStart"/>
      <w:r>
        <w:rPr>
          <w:rFonts w:ascii="Consolas" w:eastAsia="Consolas" w:hAnsi="Consolas" w:cs="Consolas"/>
          <w:color w:val="000000"/>
          <w:sz w:val="20"/>
          <w:szCs w:val="20"/>
        </w:rPr>
        <w:t>list(</w:t>
      </w:r>
      <w:proofErr w:type="gramEnd"/>
      <w:r>
        <w:rPr>
          <w:rFonts w:ascii="Consolas" w:eastAsia="Consolas" w:hAnsi="Consolas" w:cs="Consolas"/>
          <w:color w:val="000000"/>
          <w:sz w:val="20"/>
          <w:szCs w:val="20"/>
        </w:rPr>
        <w:t>MODEL_CAPABILITIES)</w:t>
      </w:r>
    </w:p>
    <w:p w14:paraId="2F7B13D1"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1FB3FF8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575DFC1C"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INPUT_</w:t>
      </w:r>
      <w:proofErr w:type="gramStart"/>
      <w:r>
        <w:rPr>
          <w:rFonts w:ascii="Consolas" w:eastAsia="Consolas" w:hAnsi="Consolas" w:cs="Consolas"/>
          <w:color w:val="000000"/>
          <w:sz w:val="20"/>
          <w:szCs w:val="20"/>
        </w:rPr>
        <w:t>FILE  =</w:t>
      </w:r>
      <w:proofErr w:type="gramEnd"/>
      <w:r>
        <w:rPr>
          <w:rFonts w:ascii="Consolas" w:eastAsia="Consolas" w:hAnsi="Consolas" w:cs="Consolas"/>
          <w:color w:val="000000"/>
          <w:sz w:val="20"/>
          <w:szCs w:val="20"/>
        </w:rPr>
        <w:t xml:space="preserve"> "nnt_lrs_processed.xlsx"</w:t>
      </w:r>
    </w:p>
    <w:p w14:paraId="4B9DAED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OUTPUT_FILE = "nnt_lrs_with_estimated.xlsx"</w:t>
      </w:r>
    </w:p>
    <w:p w14:paraId="7B4A3550"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68EC46E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B68198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1) Prompt </w:t>
      </w:r>
    </w:p>
    <w:p w14:paraId="73A735B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70C39A3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SYSTEM_CORE = """You are a Bayesian diagnostic assistant.</w:t>
      </w:r>
    </w:p>
    <w:p w14:paraId="1B013FBA"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Estimate a numeric likelihood ratio (LR) for a finding with respect to a diagnosis.</w:t>
      </w:r>
    </w:p>
    <w:p w14:paraId="19F6782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Return only a JSON object matching the schema: {"value": &lt;float&gt;}, where value &gt; 0.</w:t>
      </w:r>
    </w:p>
    <w:p w14:paraId="1F6BF86A"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0C25AD3D"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1C73AF8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DEFINITION = """Definition:</w:t>
      </w:r>
    </w:p>
    <w:p w14:paraId="1D2110D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LR = </w:t>
      </w:r>
      <w:proofErr w:type="gramStart"/>
      <w:r>
        <w:rPr>
          <w:rFonts w:ascii="Consolas" w:eastAsia="Consolas" w:hAnsi="Consolas" w:cs="Consolas"/>
          <w:color w:val="000000"/>
          <w:sz w:val="20"/>
          <w:szCs w:val="20"/>
        </w:rPr>
        <w:t>P(</w:t>
      </w:r>
      <w:proofErr w:type="gramEnd"/>
      <w:r>
        <w:rPr>
          <w:rFonts w:ascii="Consolas" w:eastAsia="Consolas" w:hAnsi="Consolas" w:cs="Consolas"/>
          <w:color w:val="000000"/>
          <w:sz w:val="20"/>
          <w:szCs w:val="20"/>
        </w:rPr>
        <w:t xml:space="preserve">finding | diagnosis) / </w:t>
      </w:r>
      <w:proofErr w:type="gramStart"/>
      <w:r>
        <w:rPr>
          <w:rFonts w:ascii="Consolas" w:eastAsia="Consolas" w:hAnsi="Consolas" w:cs="Consolas"/>
          <w:color w:val="000000"/>
          <w:sz w:val="20"/>
          <w:szCs w:val="20"/>
        </w:rPr>
        <w:t>P(</w:t>
      </w:r>
      <w:proofErr w:type="gramEnd"/>
      <w:r>
        <w:rPr>
          <w:rFonts w:ascii="Consolas" w:eastAsia="Consolas" w:hAnsi="Consolas" w:cs="Consolas"/>
          <w:color w:val="000000"/>
          <w:sz w:val="20"/>
          <w:szCs w:val="20"/>
        </w:rPr>
        <w:t>finding | not-diagnosis)</w:t>
      </w:r>
    </w:p>
    <w:p w14:paraId="188F5F7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4F4F53BE"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314C7A3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BANDS = """LR evidence bands (reference):</w:t>
      </w:r>
    </w:p>
    <w:p w14:paraId="5DFA444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&gt;10 strong for; 5-10 moderate for; 2–5 weak </w:t>
      </w:r>
      <w:proofErr w:type="gramStart"/>
      <w:r>
        <w:rPr>
          <w:rFonts w:ascii="Consolas" w:eastAsia="Consolas" w:hAnsi="Consolas" w:cs="Consolas"/>
          <w:color w:val="000000"/>
          <w:sz w:val="20"/>
          <w:szCs w:val="20"/>
        </w:rPr>
        <w:t>for;</w:t>
      </w:r>
      <w:proofErr w:type="gramEnd"/>
    </w:p>
    <w:p w14:paraId="651B75D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0.5–2 </w:t>
      </w:r>
      <w:proofErr w:type="gramStart"/>
      <w:r>
        <w:rPr>
          <w:rFonts w:ascii="Consolas" w:eastAsia="Consolas" w:hAnsi="Consolas" w:cs="Consolas"/>
          <w:color w:val="000000"/>
          <w:sz w:val="20"/>
          <w:szCs w:val="20"/>
        </w:rPr>
        <w:t>negligible;</w:t>
      </w:r>
      <w:proofErr w:type="gramEnd"/>
    </w:p>
    <w:p w14:paraId="6984D5E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0.2-0.5 weak against; 0.1-0.2 moderate against; ≤0.1 strong against"""</w:t>
      </w:r>
    </w:p>
    <w:p w14:paraId="280FEBF8"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05DC612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Few‑shot examples - these are human guestimates (to avoid seeding the dataset and inflating performance)</w:t>
      </w:r>
    </w:p>
    <w:p w14:paraId="72873F9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FEW_SHOT_RICH = [</w:t>
      </w:r>
    </w:p>
    <w:p w14:paraId="499FC02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"femoral vein </w:t>
      </w:r>
      <w:proofErr w:type="spellStart"/>
      <w:r>
        <w:rPr>
          <w:rFonts w:ascii="Consolas" w:eastAsia="Consolas" w:hAnsi="Consolas" w:cs="Consolas"/>
          <w:color w:val="000000"/>
          <w:sz w:val="20"/>
          <w:szCs w:val="20"/>
        </w:rPr>
        <w:t>noncompressaible</w:t>
      </w:r>
      <w:proofErr w:type="spellEnd"/>
      <w:r>
        <w:rPr>
          <w:rFonts w:ascii="Consolas" w:eastAsia="Consolas" w:hAnsi="Consolas" w:cs="Consolas"/>
          <w:color w:val="000000"/>
          <w:sz w:val="20"/>
          <w:szCs w:val="20"/>
        </w:rPr>
        <w:t xml:space="preserve"> on ultrasound</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16.0), # some data this might be higher? </w:t>
      </w:r>
    </w:p>
    <w:p w14:paraId="109B5D7B"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("pericarditis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"pleuritic chest pain improved by leaning forward</w:t>
      </w:r>
      <w:proofErr w:type="gramStart"/>
      <w:r>
        <w:rPr>
          <w:rFonts w:ascii="Consolas" w:eastAsia="Consolas" w:hAnsi="Consolas" w:cs="Consolas"/>
          <w:color w:val="000000"/>
          <w:sz w:val="20"/>
          <w:szCs w:val="20"/>
        </w:rPr>
        <w:t>",  5.2</w:t>
      </w:r>
      <w:proofErr w:type="gramEnd"/>
      <w:r>
        <w:rPr>
          <w:rFonts w:ascii="Consolas" w:eastAsia="Consolas" w:hAnsi="Consolas" w:cs="Consolas"/>
          <w:color w:val="000000"/>
          <w:sz w:val="20"/>
          <w:szCs w:val="20"/>
        </w:rPr>
        <w:t>),</w:t>
      </w:r>
    </w:p>
    <w:p w14:paraId="335DEBD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("pulmonary embolism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"tachycardia &gt;100 bpm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2.2),</w:t>
      </w:r>
    </w:p>
    <w:p w14:paraId="352D346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("urinary tract infection", "malodorous urine</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1.1),</w:t>
      </w:r>
    </w:p>
    <w:p w14:paraId="22402E1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enjoys playing chess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1.0),</w:t>
      </w:r>
    </w:p>
    <w:p w14:paraId="1334AD3B"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("appendicitis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"no RLQ tenderness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0.45),</w:t>
      </w:r>
    </w:p>
    <w:p w14:paraId="66E65C7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("pneumothorax</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"bilateral lung sliding present on US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0.18), # some data this might be lower?</w:t>
      </w:r>
    </w:p>
    <w:p w14:paraId="2E77201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("HIV infection</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"4th‑generation Ag/Ab screen negative beyond window",0.05),</w:t>
      </w:r>
    </w:p>
    <w:p w14:paraId="2B1810A4"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5543331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0E0B5565"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63D7AFF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FEW_SHOT_MIN = [</w:t>
      </w:r>
    </w:p>
    <w:p w14:paraId="6486CAB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"femoral vein </w:t>
      </w:r>
      <w:proofErr w:type="spellStart"/>
      <w:r>
        <w:rPr>
          <w:rFonts w:ascii="Consolas" w:eastAsia="Consolas" w:hAnsi="Consolas" w:cs="Consolas"/>
          <w:color w:val="000000"/>
          <w:sz w:val="20"/>
          <w:szCs w:val="20"/>
        </w:rPr>
        <w:t>noncompressaible</w:t>
      </w:r>
      <w:proofErr w:type="spellEnd"/>
      <w:r>
        <w:rPr>
          <w:rFonts w:ascii="Consolas" w:eastAsia="Consolas" w:hAnsi="Consolas" w:cs="Consolas"/>
          <w:color w:val="000000"/>
          <w:sz w:val="20"/>
          <w:szCs w:val="20"/>
        </w:rPr>
        <w:t xml:space="preserve"> on ultrasound</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16.0),</w:t>
      </w:r>
    </w:p>
    <w:p w14:paraId="221B6722"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enjoys playing chess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1.0),</w:t>
      </w:r>
    </w:p>
    <w:p w14:paraId="105053FA"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74B26260"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7A7504CB"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build_</w:t>
      </w:r>
      <w:proofErr w:type="gramStart"/>
      <w:r>
        <w:rPr>
          <w:rFonts w:ascii="Consolas" w:eastAsia="Consolas" w:hAnsi="Consolas" w:cs="Consolas"/>
          <w:color w:val="000000"/>
          <w:sz w:val="20"/>
          <w:szCs w:val="20"/>
        </w:rPr>
        <w:t>messages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str, finding: str, reasoning: bool) -&gt; list[</w:t>
      </w:r>
      <w:proofErr w:type="spellStart"/>
      <w:r>
        <w:rPr>
          <w:rFonts w:ascii="Consolas" w:eastAsia="Consolas" w:hAnsi="Consolas" w:cs="Consolas"/>
          <w:color w:val="000000"/>
          <w:sz w:val="20"/>
          <w:szCs w:val="20"/>
        </w:rPr>
        <w:t>dict</w:t>
      </w:r>
      <w:proofErr w:type="spellEnd"/>
      <w:r>
        <w:rPr>
          <w:rFonts w:ascii="Consolas" w:eastAsia="Consolas" w:hAnsi="Consolas" w:cs="Consolas"/>
          <w:color w:val="000000"/>
          <w:sz w:val="20"/>
          <w:szCs w:val="20"/>
        </w:rPr>
        <w:t>]:</w:t>
      </w:r>
    </w:p>
    <w:p w14:paraId="7645CC9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 list[</w:t>
      </w:r>
      <w:proofErr w:type="spellStart"/>
      <w:r>
        <w:rPr>
          <w:rFonts w:ascii="Consolas" w:eastAsia="Consolas" w:hAnsi="Consolas" w:cs="Consolas"/>
          <w:color w:val="000000"/>
          <w:sz w:val="20"/>
          <w:szCs w:val="20"/>
        </w:rPr>
        <w:t>dict</w:t>
      </w:r>
      <w:proofErr w:type="spellEnd"/>
      <w:r>
        <w:rPr>
          <w:rFonts w:ascii="Consolas" w:eastAsia="Consolas" w:hAnsi="Consolas" w:cs="Consolas"/>
          <w:color w:val="000000"/>
          <w:sz w:val="20"/>
          <w:szCs w:val="20"/>
        </w:rPr>
        <w:t>] = [</w:t>
      </w:r>
    </w:p>
    <w:p w14:paraId="6EC7A06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SYSTEM_CORE.strip</w:t>
      </w:r>
      <w:proofErr w:type="spellEnd"/>
      <w:r>
        <w:rPr>
          <w:rFonts w:ascii="Consolas" w:eastAsia="Consolas" w:hAnsi="Consolas" w:cs="Consolas"/>
          <w:color w:val="000000"/>
          <w:sz w:val="20"/>
          <w:szCs w:val="20"/>
        </w:rPr>
        <w:t>()},</w:t>
      </w:r>
    </w:p>
    <w:p w14:paraId="7B60F1D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DEFINITION.strip</w:t>
      </w:r>
      <w:proofErr w:type="spellEnd"/>
      <w:r>
        <w:rPr>
          <w:rFonts w:ascii="Consolas" w:eastAsia="Consolas" w:hAnsi="Consolas" w:cs="Consolas"/>
          <w:color w:val="000000"/>
          <w:sz w:val="20"/>
          <w:szCs w:val="20"/>
        </w:rPr>
        <w:t>()},</w:t>
      </w:r>
    </w:p>
    <w:p w14:paraId="5129E8D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BANDS.strip</w:t>
      </w:r>
      <w:proofErr w:type="spellEnd"/>
      <w:r>
        <w:rPr>
          <w:rFonts w:ascii="Consolas" w:eastAsia="Consolas" w:hAnsi="Consolas" w:cs="Consolas"/>
          <w:color w:val="000000"/>
          <w:sz w:val="20"/>
          <w:szCs w:val="20"/>
        </w:rPr>
        <w:t>()},</w:t>
      </w:r>
    </w:p>
    <w:p w14:paraId="4FD775EC"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7D3C072"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examples = FEW_SHOT_MIN if reasoning else FEW_SHOT_RICH</w:t>
      </w:r>
    </w:p>
    <w:p w14:paraId="318A837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dx_ex</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f_ex</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v_ex</w:t>
      </w:r>
      <w:proofErr w:type="spellEnd"/>
      <w:r>
        <w:rPr>
          <w:rFonts w:ascii="Consolas" w:eastAsia="Consolas" w:hAnsi="Consolas" w:cs="Consolas"/>
          <w:color w:val="000000"/>
          <w:sz w:val="20"/>
          <w:szCs w:val="20"/>
        </w:rPr>
        <w:t xml:space="preserve"> in examples:</w:t>
      </w:r>
    </w:p>
    <w:p w14:paraId="29E36DD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({"role": "user</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"content": </w:t>
      </w:r>
      <w:proofErr w:type="spellStart"/>
      <w:r>
        <w:rPr>
          <w:rFonts w:ascii="Consolas" w:eastAsia="Consolas" w:hAnsi="Consolas" w:cs="Consolas"/>
          <w:color w:val="000000"/>
          <w:sz w:val="20"/>
          <w:szCs w:val="20"/>
        </w:rPr>
        <w:t>f"Condition</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dx_</w:t>
      </w:r>
      <w:proofErr w:type="gramStart"/>
      <w:r>
        <w:rPr>
          <w:rFonts w:ascii="Consolas" w:eastAsia="Consolas" w:hAnsi="Consolas" w:cs="Consolas"/>
          <w:color w:val="000000"/>
          <w:sz w:val="20"/>
          <w:szCs w:val="20"/>
        </w:rPr>
        <w:t>ex</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nFinding</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f_ex</w:t>
      </w:r>
      <w:proofErr w:type="spellEnd"/>
      <w:r>
        <w:rPr>
          <w:rFonts w:ascii="Consolas" w:eastAsia="Consolas" w:hAnsi="Consolas" w:cs="Consolas"/>
          <w:color w:val="000000"/>
          <w:sz w:val="20"/>
          <w:szCs w:val="20"/>
        </w:rPr>
        <w:t>}"})</w:t>
      </w:r>
    </w:p>
    <w:p w14:paraId="14F893C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({"role": "assistant", "content": f'{{"value": {float(</w:t>
      </w:r>
      <w:proofErr w:type="spellStart"/>
      <w:r>
        <w:rPr>
          <w:rFonts w:ascii="Consolas" w:eastAsia="Consolas" w:hAnsi="Consolas" w:cs="Consolas"/>
          <w:color w:val="000000"/>
          <w:sz w:val="20"/>
          <w:szCs w:val="20"/>
        </w:rPr>
        <w:t>v_ex</w:t>
      </w:r>
      <w:proofErr w:type="spellEnd"/>
      <w:r>
        <w:rPr>
          <w:rFonts w:ascii="Consolas" w:eastAsia="Consolas" w:hAnsi="Consolas" w:cs="Consolas"/>
          <w:color w:val="000000"/>
          <w:sz w:val="20"/>
          <w:szCs w:val="20"/>
        </w:rPr>
        <w:t>)}}}'})</w:t>
      </w:r>
    </w:p>
    <w:p w14:paraId="1F49797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 xml:space="preserve">({"role": "user", "content": </w:t>
      </w:r>
      <w:proofErr w:type="spellStart"/>
      <w:r>
        <w:rPr>
          <w:rFonts w:ascii="Consolas" w:eastAsia="Consolas" w:hAnsi="Consolas" w:cs="Consolas"/>
          <w:color w:val="000000"/>
          <w:sz w:val="20"/>
          <w:szCs w:val="20"/>
        </w:rPr>
        <w:t>f"Condition</w:t>
      </w:r>
      <w:proofErr w:type="spellEnd"/>
      <w:r>
        <w:rPr>
          <w:rFonts w:ascii="Consolas" w:eastAsia="Consolas" w:hAnsi="Consolas" w:cs="Consolas"/>
          <w:color w:val="000000"/>
          <w:sz w:val="20"/>
          <w:szCs w:val="20"/>
        </w:rPr>
        <w:t>: {diagnosis}\</w:t>
      </w:r>
      <w:proofErr w:type="spellStart"/>
      <w:r>
        <w:rPr>
          <w:rFonts w:ascii="Consolas" w:eastAsia="Consolas" w:hAnsi="Consolas" w:cs="Consolas"/>
          <w:color w:val="000000"/>
          <w:sz w:val="20"/>
          <w:szCs w:val="20"/>
        </w:rPr>
        <w:t>nFinding</w:t>
      </w:r>
      <w:proofErr w:type="spellEnd"/>
      <w:r>
        <w:rPr>
          <w:rFonts w:ascii="Consolas" w:eastAsia="Consolas" w:hAnsi="Consolas" w:cs="Consolas"/>
          <w:color w:val="000000"/>
          <w:sz w:val="20"/>
          <w:szCs w:val="20"/>
        </w:rPr>
        <w:t>: {finding}"})</w:t>
      </w:r>
    </w:p>
    <w:p w14:paraId="60C53A4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w:t>
      </w:r>
      <w:proofErr w:type="spellStart"/>
      <w:r>
        <w:rPr>
          <w:rFonts w:ascii="Consolas" w:eastAsia="Consolas" w:hAnsi="Consolas" w:cs="Consolas"/>
          <w:color w:val="000000"/>
          <w:sz w:val="20"/>
          <w:szCs w:val="20"/>
        </w:rPr>
        <w:t>msgs</w:t>
      </w:r>
      <w:proofErr w:type="spellEnd"/>
    </w:p>
    <w:p w14:paraId="09594ED3"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42319B6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42321A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 Structured Outputs schema (</w:t>
      </w:r>
      <w:proofErr w:type="spellStart"/>
      <w:r>
        <w:rPr>
          <w:rFonts w:ascii="Consolas" w:eastAsia="Consolas" w:hAnsi="Consolas" w:cs="Consolas"/>
          <w:color w:val="000000"/>
          <w:sz w:val="20"/>
          <w:szCs w:val="20"/>
        </w:rPr>
        <w:t>Pydantic</w:t>
      </w:r>
      <w:proofErr w:type="spellEnd"/>
      <w:r>
        <w:rPr>
          <w:rFonts w:ascii="Consolas" w:eastAsia="Consolas" w:hAnsi="Consolas" w:cs="Consolas"/>
          <w:color w:val="000000"/>
          <w:sz w:val="20"/>
          <w:szCs w:val="20"/>
        </w:rPr>
        <w:t>)</w:t>
      </w:r>
    </w:p>
    <w:p w14:paraId="52CE9A5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5B0509C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class </w:t>
      </w:r>
      <w:proofErr w:type="spellStart"/>
      <w:proofErr w:type="gramStart"/>
      <w:r>
        <w:rPr>
          <w:rFonts w:ascii="Consolas" w:eastAsia="Consolas" w:hAnsi="Consolas" w:cs="Consolas"/>
          <w:color w:val="000000"/>
          <w:sz w:val="20"/>
          <w:szCs w:val="20"/>
        </w:rPr>
        <w:t>LRResponse</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BaseModel</w:t>
      </w:r>
      <w:proofErr w:type="spellEnd"/>
      <w:r>
        <w:rPr>
          <w:rFonts w:ascii="Consolas" w:eastAsia="Consolas" w:hAnsi="Consolas" w:cs="Consolas"/>
          <w:color w:val="000000"/>
          <w:sz w:val="20"/>
          <w:szCs w:val="20"/>
        </w:rPr>
        <w:t>):</w:t>
      </w:r>
    </w:p>
    <w:p w14:paraId="6B54D3E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value: float</w:t>
      </w:r>
    </w:p>
    <w:p w14:paraId="30526976"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64A4A93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BFC523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2b) Retry wrapper (exponential backoff with jitter)</w:t>
      </w:r>
    </w:p>
    <w:p w14:paraId="39E9BF8C"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57663BF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estimate_lr_until_</w:t>
      </w:r>
      <w:proofErr w:type="gramStart"/>
      <w:r>
        <w:rPr>
          <w:rFonts w:ascii="Consolas" w:eastAsia="Consolas" w:hAnsi="Consolas" w:cs="Consolas"/>
          <w:color w:val="000000"/>
          <w:sz w:val="20"/>
          <w:szCs w:val="20"/>
        </w:rPr>
        <w:t>positive</w:t>
      </w:r>
      <w:proofErr w:type="spellEnd"/>
      <w:r>
        <w:rPr>
          <w:rFonts w:ascii="Consolas" w:eastAsia="Consolas" w:hAnsi="Consolas" w:cs="Consolas"/>
          <w:color w:val="000000"/>
          <w:sz w:val="20"/>
          <w:szCs w:val="20"/>
        </w:rPr>
        <w:t>(</w:t>
      </w:r>
      <w:proofErr w:type="gramEnd"/>
    </w:p>
    <w:p w14:paraId="0817785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str,</w:t>
      </w:r>
    </w:p>
    <w:p w14:paraId="0770033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str,</w:t>
      </w:r>
    </w:p>
    <w:p w14:paraId="6F3705A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str,</w:t>
      </w:r>
    </w:p>
    <w:p w14:paraId="2CE0C0D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w:t>
      </w:r>
      <w:proofErr w:type="gramStart"/>
      <w:r>
        <w:rPr>
          <w:rFonts w:ascii="Consolas" w:eastAsia="Consolas" w:hAnsi="Consolas" w:cs="Consolas"/>
          <w:color w:val="000000"/>
          <w:sz w:val="20"/>
          <w:szCs w:val="20"/>
        </w:rPr>
        <w:t>Optional[</w:t>
      </w:r>
      <w:proofErr w:type="gramEnd"/>
      <w:r>
        <w:rPr>
          <w:rFonts w:ascii="Consolas" w:eastAsia="Consolas" w:hAnsi="Consolas" w:cs="Consolas"/>
          <w:color w:val="000000"/>
          <w:sz w:val="20"/>
          <w:szCs w:val="20"/>
        </w:rPr>
        <w:t>OpenAI] = None,</w:t>
      </w:r>
    </w:p>
    <w:p w14:paraId="4553DF6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 xml:space="preserve">: Optional[int] = </w:t>
      </w:r>
      <w:proofErr w:type="gramStart"/>
      <w:r>
        <w:rPr>
          <w:rFonts w:ascii="Consolas" w:eastAsia="Consolas" w:hAnsi="Consolas" w:cs="Consolas"/>
          <w:color w:val="000000"/>
          <w:sz w:val="20"/>
          <w:szCs w:val="20"/>
        </w:rPr>
        <w:t xml:space="preserve">None,   </w:t>
      </w:r>
      <w:proofErr w:type="gramEnd"/>
      <w:r>
        <w:rPr>
          <w:rFonts w:ascii="Consolas" w:eastAsia="Consolas" w:hAnsi="Consolas" w:cs="Consolas"/>
          <w:color w:val="000000"/>
          <w:sz w:val="20"/>
          <w:szCs w:val="20"/>
        </w:rPr>
        <w:t xml:space="preserve">   # None </w:t>
      </w:r>
      <w:r>
        <w:rPr>
          <w:rFonts w:ascii="Cambria Math" w:eastAsia="Cambria Math" w:hAnsi="Cambria Math" w:cs="Cambria Math"/>
          <w:color w:val="000000"/>
          <w:sz w:val="20"/>
          <w:szCs w:val="20"/>
        </w:rPr>
        <w:t>⇒</w:t>
      </w:r>
      <w:r>
        <w:rPr>
          <w:rFonts w:ascii="Consolas" w:eastAsia="Consolas" w:hAnsi="Consolas" w:cs="Consolas"/>
          <w:color w:val="000000"/>
          <w:sz w:val="20"/>
          <w:szCs w:val="20"/>
        </w:rPr>
        <w:t xml:space="preserve"> retry indefinitely</w:t>
      </w:r>
    </w:p>
    <w:p w14:paraId="3DADB18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base_backoff</w:t>
      </w:r>
      <w:proofErr w:type="spellEnd"/>
      <w:r>
        <w:rPr>
          <w:rFonts w:ascii="Consolas" w:eastAsia="Consolas" w:hAnsi="Consolas" w:cs="Consolas"/>
          <w:color w:val="000000"/>
          <w:sz w:val="20"/>
          <w:szCs w:val="20"/>
        </w:rPr>
        <w:t>: float = 0.5,              # seconds</w:t>
      </w:r>
    </w:p>
    <w:p w14:paraId="4B807CB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max_backoff</w:t>
      </w:r>
      <w:proofErr w:type="spellEnd"/>
      <w:r>
        <w:rPr>
          <w:rFonts w:ascii="Consolas" w:eastAsia="Consolas" w:hAnsi="Consolas" w:cs="Consolas"/>
          <w:color w:val="000000"/>
          <w:sz w:val="20"/>
          <w:szCs w:val="20"/>
        </w:rPr>
        <w:t>: float = 30.0               # seconds</w:t>
      </w:r>
    </w:p>
    <w:p w14:paraId="1B3CFE7A"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-&gt; float:</w:t>
      </w:r>
    </w:p>
    <w:p w14:paraId="0DFB562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0</w:t>
      </w:r>
    </w:p>
    <w:p w14:paraId="7E25DD9A"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while True:</w:t>
      </w:r>
    </w:p>
    <w:p w14:paraId="0DB3544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1</w:t>
      </w:r>
    </w:p>
    <w:p w14:paraId="33B61BD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6C55CE7B"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estimate_</w:t>
      </w:r>
      <w:proofErr w:type="gram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finding, model, client)</w:t>
      </w:r>
    </w:p>
    <w:p w14:paraId="32DF2F4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proofErr w:type="gramStart"/>
      <w:r>
        <w:rPr>
          <w:rFonts w:ascii="Consolas" w:eastAsia="Consolas" w:hAnsi="Consolas" w:cs="Consolas"/>
          <w:color w:val="000000"/>
          <w:sz w:val="20"/>
          <w:szCs w:val="20"/>
        </w:rPr>
        <w:t>isinstance</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(int, float)) and </w:t>
      </w:r>
      <w:proofErr w:type="spellStart"/>
      <w:proofErr w:type="gramStart"/>
      <w:r>
        <w:rPr>
          <w:rFonts w:ascii="Consolas" w:eastAsia="Consolas" w:hAnsi="Consolas" w:cs="Consolas"/>
          <w:color w:val="000000"/>
          <w:sz w:val="20"/>
          <w:szCs w:val="20"/>
        </w:rPr>
        <w:t>math.isfinite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and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&gt; 0:</w:t>
      </w:r>
    </w:p>
    <w:p w14:paraId="3726AF7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
    <w:p w14:paraId="6225F97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 </w:t>
      </w:r>
      <w:proofErr w:type="spellStart"/>
      <w:proofErr w:type="gramStart"/>
      <w:r>
        <w:rPr>
          <w:rFonts w:ascii="Consolas" w:eastAsia="Consolas" w:hAnsi="Consolas" w:cs="Consolas"/>
          <w:color w:val="000000"/>
          <w:sz w:val="20"/>
          <w:szCs w:val="20"/>
        </w:rPr>
        <w:t>ValueError</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f"Non</w:t>
      </w:r>
      <w:proofErr w:type="spellEnd"/>
      <w:r>
        <w:rPr>
          <w:rFonts w:ascii="Consolas" w:eastAsia="Consolas" w:hAnsi="Consolas" w:cs="Consolas"/>
          <w:color w:val="000000"/>
          <w:sz w:val="20"/>
          <w:szCs w:val="20"/>
        </w:rPr>
        <w:t>‑positive or non‑finite LR: {</w:t>
      </w:r>
      <w:proofErr w:type="spellStart"/>
      <w:proofErr w:type="gramStart"/>
      <w:r>
        <w:rPr>
          <w:rFonts w:ascii="Consolas" w:eastAsia="Consolas" w:hAnsi="Consolas" w:cs="Consolas"/>
          <w:color w:val="000000"/>
          <w:sz w:val="20"/>
          <w:szCs w:val="20"/>
        </w:rPr>
        <w:t>lr!r</w:t>
      </w:r>
      <w:proofErr w:type="spellEnd"/>
      <w:proofErr w:type="gramEnd"/>
      <w:r>
        <w:rPr>
          <w:rFonts w:ascii="Consolas" w:eastAsia="Consolas" w:hAnsi="Consolas" w:cs="Consolas"/>
          <w:color w:val="000000"/>
          <w:sz w:val="20"/>
          <w:szCs w:val="20"/>
        </w:rPr>
        <w:t>}")</w:t>
      </w:r>
    </w:p>
    <w:p w14:paraId="65E01B8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618CE6F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7585017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f"[retry {attempt}] sheet finding='{</w:t>
      </w:r>
      <w:proofErr w:type="gramStart"/>
      <w:r>
        <w:rPr>
          <w:rFonts w:ascii="Consolas" w:eastAsia="Consolas" w:hAnsi="Consolas" w:cs="Consolas"/>
          <w:color w:val="000000"/>
          <w:sz w:val="20"/>
          <w:szCs w:val="20"/>
        </w:rPr>
        <w:t>finding[</w:t>
      </w:r>
      <w:proofErr w:type="gramEnd"/>
      <w:r>
        <w:rPr>
          <w:rFonts w:ascii="Consolas" w:eastAsia="Consolas" w:hAnsi="Consolas" w:cs="Consolas"/>
          <w:color w:val="000000"/>
          <w:sz w:val="20"/>
          <w:szCs w:val="20"/>
        </w:rPr>
        <w:t>:80]}' | "</w:t>
      </w:r>
    </w:p>
    <w:p w14:paraId="0A9648D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f"model</w:t>
      </w:r>
      <w:proofErr w:type="spellEnd"/>
      <w:r>
        <w:rPr>
          <w:rFonts w:ascii="Consolas" w:eastAsia="Consolas" w:hAnsi="Consolas" w:cs="Consolas"/>
          <w:color w:val="000000"/>
          <w:sz w:val="20"/>
          <w:szCs w:val="20"/>
        </w:rPr>
        <w:t>={model} → {e}"</w:t>
      </w:r>
    </w:p>
    <w:p w14:paraId="4275175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210CC65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 xml:space="preserve"> is not None) and (attempt &gt;=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w:t>
      </w:r>
    </w:p>
    <w:p w14:paraId="02219C6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w:t>
      </w:r>
    </w:p>
    <w:p w14:paraId="5E79AFA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exponential backoff with jitter</w:t>
      </w:r>
    </w:p>
    <w:p w14:paraId="7D544ECB"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delay = </w:t>
      </w:r>
      <w:proofErr w:type="gramStart"/>
      <w:r>
        <w:rPr>
          <w:rFonts w:ascii="Consolas" w:eastAsia="Consolas" w:hAnsi="Consolas" w:cs="Consolas"/>
          <w:color w:val="000000"/>
          <w:sz w:val="20"/>
          <w:szCs w:val="20"/>
        </w:rPr>
        <w:t>min(</w:t>
      </w:r>
      <w:proofErr w:type="spellStart"/>
      <w:proofErr w:type="gramEnd"/>
      <w:r>
        <w:rPr>
          <w:rFonts w:ascii="Consolas" w:eastAsia="Consolas" w:hAnsi="Consolas" w:cs="Consolas"/>
          <w:color w:val="000000"/>
          <w:sz w:val="20"/>
          <w:szCs w:val="20"/>
        </w:rPr>
        <w:t>base_backoff</w:t>
      </w:r>
      <w:proofErr w:type="spellEnd"/>
      <w:r>
        <w:rPr>
          <w:rFonts w:ascii="Consolas" w:eastAsia="Consolas" w:hAnsi="Consolas" w:cs="Consolas"/>
          <w:color w:val="000000"/>
          <w:sz w:val="20"/>
          <w:szCs w:val="20"/>
        </w:rPr>
        <w:t xml:space="preserve"> * (2 ** (attempt - 1)), </w:t>
      </w:r>
      <w:proofErr w:type="spellStart"/>
      <w:r>
        <w:rPr>
          <w:rFonts w:ascii="Consolas" w:eastAsia="Consolas" w:hAnsi="Consolas" w:cs="Consolas"/>
          <w:color w:val="000000"/>
          <w:sz w:val="20"/>
          <w:szCs w:val="20"/>
        </w:rPr>
        <w:t>max_backoff</w:t>
      </w:r>
      <w:proofErr w:type="spellEnd"/>
      <w:r>
        <w:rPr>
          <w:rFonts w:ascii="Consolas" w:eastAsia="Consolas" w:hAnsi="Consolas" w:cs="Consolas"/>
          <w:color w:val="000000"/>
          <w:sz w:val="20"/>
          <w:szCs w:val="20"/>
        </w:rPr>
        <w:t>)</w:t>
      </w:r>
    </w:p>
    <w:p w14:paraId="265FAA4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time.sleep</w:t>
      </w:r>
      <w:proofErr w:type="spellEnd"/>
      <w:proofErr w:type="gramEnd"/>
      <w:r>
        <w:rPr>
          <w:rFonts w:ascii="Consolas" w:eastAsia="Consolas" w:hAnsi="Consolas" w:cs="Consolas"/>
          <w:color w:val="000000"/>
          <w:sz w:val="20"/>
          <w:szCs w:val="20"/>
        </w:rPr>
        <w:t xml:space="preserve">(delay * (0.5 + </w:t>
      </w:r>
      <w:proofErr w:type="gramStart"/>
      <w:r>
        <w:rPr>
          <w:rFonts w:ascii="Consolas" w:eastAsia="Consolas" w:hAnsi="Consolas" w:cs="Consolas"/>
          <w:color w:val="000000"/>
          <w:sz w:val="20"/>
          <w:szCs w:val="20"/>
        </w:rPr>
        <w:t>random(</w:t>
      </w:r>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0.5–1.5× jitter</w:t>
      </w:r>
    </w:p>
    <w:p w14:paraId="3F1401E4"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7D99661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0EE472B"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3) Estimator call (Responses API)</w:t>
      </w:r>
    </w:p>
    <w:p w14:paraId="502CE2C2"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650417C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estimate_</w:t>
      </w:r>
      <w:proofErr w:type="gram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diagnosis: str, finding: str, model: str, client: </w:t>
      </w:r>
      <w:proofErr w:type="gramStart"/>
      <w:r>
        <w:rPr>
          <w:rFonts w:ascii="Consolas" w:eastAsia="Consolas" w:hAnsi="Consolas" w:cs="Consolas"/>
          <w:color w:val="000000"/>
          <w:sz w:val="20"/>
          <w:szCs w:val="20"/>
        </w:rPr>
        <w:t>Optional[</w:t>
      </w:r>
      <w:proofErr w:type="gramEnd"/>
      <w:r>
        <w:rPr>
          <w:rFonts w:ascii="Consolas" w:eastAsia="Consolas" w:hAnsi="Consolas" w:cs="Consolas"/>
          <w:color w:val="000000"/>
          <w:sz w:val="20"/>
          <w:szCs w:val="20"/>
        </w:rPr>
        <w:t>OpenAI] = None) -&gt; float:</w:t>
      </w:r>
    </w:p>
    <w:p w14:paraId="6910F06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client is None:</w:t>
      </w:r>
    </w:p>
    <w:p w14:paraId="49E47C3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 </w:t>
      </w:r>
      <w:proofErr w:type="gramStart"/>
      <w:r>
        <w:rPr>
          <w:rFonts w:ascii="Consolas" w:eastAsia="Consolas" w:hAnsi="Consolas" w:cs="Consolas"/>
          <w:color w:val="000000"/>
          <w:sz w:val="20"/>
          <w:szCs w:val="20"/>
        </w:rPr>
        <w:t>OpenAI(</w:t>
      </w:r>
      <w:proofErr w:type="gramEnd"/>
      <w:r>
        <w:rPr>
          <w:rFonts w:ascii="Consolas" w:eastAsia="Consolas" w:hAnsi="Consolas" w:cs="Consolas"/>
          <w:color w:val="000000"/>
          <w:sz w:val="20"/>
          <w:szCs w:val="20"/>
        </w:rPr>
        <w:t>)</w:t>
      </w:r>
    </w:p>
    <w:p w14:paraId="5D7DEBB2"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42C801D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 xml:space="preserve"> = MODEL_</w:t>
      </w:r>
      <w:proofErr w:type="gramStart"/>
      <w:r>
        <w:rPr>
          <w:rFonts w:ascii="Consolas" w:eastAsia="Consolas" w:hAnsi="Consolas" w:cs="Consolas"/>
          <w:color w:val="000000"/>
          <w:sz w:val="20"/>
          <w:szCs w:val="20"/>
        </w:rPr>
        <w:t>CAPABILITIES[</w:t>
      </w:r>
      <w:proofErr w:type="gramEnd"/>
      <w:r>
        <w:rPr>
          <w:rFonts w:ascii="Consolas" w:eastAsia="Consolas" w:hAnsi="Consolas" w:cs="Consolas"/>
          <w:color w:val="000000"/>
          <w:sz w:val="20"/>
          <w:szCs w:val="20"/>
        </w:rPr>
        <w:t>model]</w:t>
      </w:r>
    </w:p>
    <w:p w14:paraId="0DFAE6A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build_</w:t>
      </w:r>
      <w:proofErr w:type="gramStart"/>
      <w:r>
        <w:rPr>
          <w:rFonts w:ascii="Consolas" w:eastAsia="Consolas" w:hAnsi="Consolas" w:cs="Consolas"/>
          <w:color w:val="000000"/>
          <w:sz w:val="20"/>
          <w:szCs w:val="20"/>
        </w:rPr>
        <w:t>messages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finding, reasoning=</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["reasoning"])</w:t>
      </w:r>
    </w:p>
    <w:p w14:paraId="6D6F56D4"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6362EBC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 xml:space="preserve"> = {}</w:t>
      </w:r>
    </w:p>
    <w:p w14:paraId="64FB957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["reasoning"]:</w:t>
      </w:r>
    </w:p>
    <w:p w14:paraId="22A2F41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["reasoning"] = {"effort": "medium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for GPT‑5 and o‑series</w:t>
      </w:r>
    </w:p>
    <w:p w14:paraId="6079FC3A"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gramStart"/>
      <w:r>
        <w:rPr>
          <w:rFonts w:ascii="Consolas" w:eastAsia="Consolas" w:hAnsi="Consolas" w:cs="Consolas"/>
          <w:color w:val="000000"/>
          <w:sz w:val="20"/>
          <w:szCs w:val="20"/>
        </w:rPr>
        <w:t>no</w:t>
      </w:r>
      <w:proofErr w:type="gramEnd"/>
      <w:r>
        <w:rPr>
          <w:rFonts w:ascii="Consolas" w:eastAsia="Consolas" w:hAnsi="Consolas" w:cs="Consolas"/>
          <w:color w:val="000000"/>
          <w:sz w:val="20"/>
          <w:szCs w:val="20"/>
        </w:rPr>
        <w:t xml:space="preserve"> temperature/</w:t>
      </w:r>
      <w:proofErr w:type="spellStart"/>
      <w:r>
        <w:rPr>
          <w:rFonts w:ascii="Consolas" w:eastAsia="Consolas" w:hAnsi="Consolas" w:cs="Consolas"/>
          <w:color w:val="000000"/>
          <w:sz w:val="20"/>
          <w:szCs w:val="20"/>
        </w:rPr>
        <w:t>top_p</w:t>
      </w:r>
      <w:proofErr w:type="spellEnd"/>
    </w:p>
    <w:p w14:paraId="42CE24EC"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w:t>
      </w:r>
    </w:p>
    <w:p w14:paraId="796B422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["temperature"] = 0.2                    # allowed for 4o / 4.1</w:t>
      </w:r>
    </w:p>
    <w:p w14:paraId="22D4E85F"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5CE34C1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Apply verbosity only where supported (GPT‑5 family)</w:t>
      </w:r>
    </w:p>
    <w:p w14:paraId="16EA13E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["verbosity"]:</w:t>
      </w:r>
    </w:p>
    <w:p w14:paraId="2D0B263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["text"] = {"verbosity": "low"}</w:t>
      </w:r>
    </w:p>
    <w:p w14:paraId="1FC5F1E3"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07DD462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resp = </w:t>
      </w:r>
      <w:proofErr w:type="spellStart"/>
      <w:proofErr w:type="gramStart"/>
      <w:r>
        <w:rPr>
          <w:rFonts w:ascii="Consolas" w:eastAsia="Consolas" w:hAnsi="Consolas" w:cs="Consolas"/>
          <w:color w:val="000000"/>
          <w:sz w:val="20"/>
          <w:szCs w:val="20"/>
        </w:rPr>
        <w:t>client.responses</w:t>
      </w:r>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parse</w:t>
      </w:r>
      <w:proofErr w:type="spellEnd"/>
      <w:r>
        <w:rPr>
          <w:rFonts w:ascii="Consolas" w:eastAsia="Consolas" w:hAnsi="Consolas" w:cs="Consolas"/>
          <w:color w:val="000000"/>
          <w:sz w:val="20"/>
          <w:szCs w:val="20"/>
        </w:rPr>
        <w:t>(</w:t>
      </w:r>
      <w:proofErr w:type="gramEnd"/>
    </w:p>
    <w:p w14:paraId="4ED8A12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model=model,</w:t>
      </w:r>
    </w:p>
    <w:p w14:paraId="67AB395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input=</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w:t>
      </w:r>
    </w:p>
    <w:p w14:paraId="2EC3DF8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text_format</w:t>
      </w:r>
      <w:proofErr w:type="spell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LRResponse</w:t>
      </w:r>
      <w:proofErr w:type="spellEnd"/>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Structured Outputs → </w:t>
      </w:r>
      <w:proofErr w:type="spellStart"/>
      <w:r>
        <w:rPr>
          <w:rFonts w:ascii="Consolas" w:eastAsia="Consolas" w:hAnsi="Consolas" w:cs="Consolas"/>
          <w:color w:val="000000"/>
          <w:sz w:val="20"/>
          <w:szCs w:val="20"/>
        </w:rPr>
        <w:t>Pydantic</w:t>
      </w:r>
      <w:proofErr w:type="spellEnd"/>
    </w:p>
    <w:p w14:paraId="2B64045B"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w:t>
      </w:r>
    </w:p>
    <w:p w14:paraId="3707F29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46F3964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w:t>
      </w:r>
      <w:proofErr w:type="spellStart"/>
      <w:proofErr w:type="gramStart"/>
      <w:r>
        <w:rPr>
          <w:rFonts w:ascii="Consolas" w:eastAsia="Consolas" w:hAnsi="Consolas" w:cs="Consolas"/>
          <w:color w:val="000000"/>
          <w:sz w:val="20"/>
          <w:szCs w:val="20"/>
        </w:rPr>
        <w:t>resp.output</w:t>
      </w:r>
      <w:proofErr w:type="gramEnd"/>
      <w:r>
        <w:rPr>
          <w:rFonts w:ascii="Consolas" w:eastAsia="Consolas" w:hAnsi="Consolas" w:cs="Consolas"/>
          <w:color w:val="000000"/>
          <w:sz w:val="20"/>
          <w:szCs w:val="20"/>
        </w:rPr>
        <w:t>_parsed.value</w:t>
      </w:r>
      <w:proofErr w:type="spellEnd"/>
      <w:r>
        <w:rPr>
          <w:rFonts w:ascii="Consolas" w:eastAsia="Consolas" w:hAnsi="Consolas" w:cs="Consolas"/>
          <w:color w:val="000000"/>
          <w:sz w:val="20"/>
          <w:szCs w:val="20"/>
        </w:rPr>
        <w:t>)</w:t>
      </w:r>
    </w:p>
    <w:p w14:paraId="09D802F3"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3EF5D4C2"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77EFDDF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4) Main pipeline: read workbook → append model columns → write output</w:t>
      </w:r>
    </w:p>
    <w:p w14:paraId="4822E4C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7DAFB25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run_</w:t>
      </w:r>
      <w:proofErr w:type="gramStart"/>
      <w:r>
        <w:rPr>
          <w:rFonts w:ascii="Consolas" w:eastAsia="Consolas" w:hAnsi="Consolas" w:cs="Consolas"/>
          <w:color w:val="000000"/>
          <w:sz w:val="20"/>
          <w:szCs w:val="20"/>
        </w:rPr>
        <w:t>batch</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input_file</w:t>
      </w:r>
      <w:proofErr w:type="spellEnd"/>
      <w:r>
        <w:rPr>
          <w:rFonts w:ascii="Consolas" w:eastAsia="Consolas" w:hAnsi="Consolas" w:cs="Consolas"/>
          <w:color w:val="000000"/>
          <w:sz w:val="20"/>
          <w:szCs w:val="20"/>
        </w:rPr>
        <w:t xml:space="preserve">: str | Path, </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 str | Path, models: list[str]) -&gt; None:</w:t>
      </w:r>
    </w:p>
    <w:p w14:paraId="5859536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 = </w:t>
      </w:r>
      <w:proofErr w:type="spellStart"/>
      <w:proofErr w:type="gramStart"/>
      <w:r>
        <w:rPr>
          <w:rFonts w:ascii="Consolas" w:eastAsia="Consolas" w:hAnsi="Consolas" w:cs="Consolas"/>
          <w:color w:val="000000"/>
          <w:sz w:val="20"/>
          <w:szCs w:val="20"/>
        </w:rPr>
        <w:t>pd.read</w:t>
      </w:r>
      <w:proofErr w:type="gramEnd"/>
      <w:r>
        <w:rPr>
          <w:rFonts w:ascii="Consolas" w:eastAsia="Consolas" w:hAnsi="Consolas" w:cs="Consolas"/>
          <w:color w:val="000000"/>
          <w:sz w:val="20"/>
          <w:szCs w:val="20"/>
        </w:rPr>
        <w:t>_</w:t>
      </w:r>
      <w:proofErr w:type="gramStart"/>
      <w:r>
        <w:rPr>
          <w:rFonts w:ascii="Consolas" w:eastAsia="Consolas" w:hAnsi="Consolas" w:cs="Consolas"/>
          <w:color w:val="000000"/>
          <w:sz w:val="20"/>
          <w:szCs w:val="20"/>
        </w:rPr>
        <w:t>excel</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input_file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=None, header=None)</w:t>
      </w:r>
    </w:p>
    <w:p w14:paraId="75E0644F"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3C75341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df</w:t>
      </w:r>
      <w:proofErr w:type="spellEnd"/>
      <w:r>
        <w:rPr>
          <w:rFonts w:ascii="Consolas" w:eastAsia="Consolas" w:hAnsi="Consolas" w:cs="Consolas"/>
          <w:color w:val="000000"/>
          <w:sz w:val="20"/>
          <w:szCs w:val="20"/>
        </w:rPr>
        <w:t xml:space="preserve"> in </w:t>
      </w:r>
      <w:proofErr w:type="spellStart"/>
      <w:proofErr w:type="gramStart"/>
      <w:r>
        <w:rPr>
          <w:rFonts w:ascii="Consolas" w:eastAsia="Consolas" w:hAnsi="Consolas" w:cs="Consolas"/>
          <w:color w:val="000000"/>
          <w:sz w:val="20"/>
          <w:szCs w:val="20"/>
        </w:rPr>
        <w:t>sheets.items</w:t>
      </w:r>
      <w:proofErr w:type="spellEnd"/>
      <w:proofErr w:type="gramEnd"/>
      <w:r>
        <w:rPr>
          <w:rFonts w:ascii="Consolas" w:eastAsia="Consolas" w:hAnsi="Consolas" w:cs="Consolas"/>
          <w:color w:val="000000"/>
          <w:sz w:val="20"/>
          <w:szCs w:val="20"/>
        </w:rPr>
        <w:t>():</w:t>
      </w:r>
    </w:p>
    <w:p w14:paraId="775D41AE"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 </w:t>
      </w:r>
      <w:proofErr w:type="gramStart"/>
      <w:r>
        <w:rPr>
          <w:rFonts w:ascii="Consolas" w:eastAsia="Consolas" w:hAnsi="Consolas" w:cs="Consolas"/>
          <w:color w:val="000000"/>
          <w:sz w:val="20"/>
          <w:szCs w:val="20"/>
        </w:rPr>
        <w:t>str(</w:t>
      </w:r>
      <w:proofErr w:type="spellStart"/>
      <w:r>
        <w:rPr>
          <w:rFonts w:ascii="Consolas" w:eastAsia="Consolas" w:hAnsi="Consolas" w:cs="Consolas"/>
          <w:color w:val="000000"/>
          <w:sz w:val="20"/>
          <w:szCs w:val="20"/>
        </w:rPr>
        <w:t>df.iloc</w:t>
      </w:r>
      <w:proofErr w:type="spellEnd"/>
      <w:proofErr w:type="gramEnd"/>
      <w:r>
        <w:rPr>
          <w:rFonts w:ascii="Consolas" w:eastAsia="Consolas" w:hAnsi="Consolas" w:cs="Consolas"/>
          <w:color w:val="000000"/>
          <w:sz w:val="20"/>
          <w:szCs w:val="20"/>
        </w:rPr>
        <w:t>[0, 0]</w:t>
      </w:r>
      <w:proofErr w:type="gramStart"/>
      <w:r>
        <w:rPr>
          <w:rFonts w:ascii="Consolas" w:eastAsia="Consolas" w:hAnsi="Consolas" w:cs="Consolas"/>
          <w:color w:val="000000"/>
          <w:sz w:val="20"/>
          <w:szCs w:val="20"/>
        </w:rPr>
        <w:t>).strip</w:t>
      </w:r>
      <w:proofErr w:type="gramEnd"/>
      <w:r>
        <w:rPr>
          <w:rFonts w:ascii="Consolas" w:eastAsia="Consolas" w:hAnsi="Consolas" w:cs="Consolas"/>
          <w:color w:val="000000"/>
          <w:sz w:val="20"/>
          <w:szCs w:val="20"/>
        </w:rPr>
        <w:t>()</w:t>
      </w:r>
    </w:p>
    <w:p w14:paraId="4FADA7CC"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model in models:</w:t>
      </w:r>
    </w:p>
    <w:p w14:paraId="540B130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new_header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_" + model</w:t>
      </w:r>
    </w:p>
    <w:p w14:paraId="47E6C0A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col = []</w:t>
      </w:r>
    </w:p>
    <w:p w14:paraId="7A7A7659"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print(</w:t>
      </w:r>
      <w:proofErr w:type="gramEnd"/>
      <w:r>
        <w:rPr>
          <w:rFonts w:ascii="Consolas" w:eastAsia="Consolas" w:hAnsi="Consolas" w:cs="Consolas"/>
          <w:color w:val="000000"/>
          <w:sz w:val="20"/>
          <w:szCs w:val="20"/>
        </w:rPr>
        <w:t>f"→ {</w:t>
      </w:r>
      <w:proofErr w:type="gramStart"/>
      <w:r>
        <w:rPr>
          <w:rFonts w:ascii="Consolas" w:eastAsia="Consolas" w:hAnsi="Consolas" w:cs="Consolas"/>
          <w:color w:val="000000"/>
          <w:sz w:val="20"/>
          <w:szCs w:val="20"/>
        </w:rPr>
        <w:t>diagnosis[</w:t>
      </w:r>
      <w:proofErr w:type="gramEnd"/>
      <w:r>
        <w:rPr>
          <w:rFonts w:ascii="Consolas" w:eastAsia="Consolas" w:hAnsi="Consolas" w:cs="Consolas"/>
          <w:color w:val="000000"/>
          <w:sz w:val="20"/>
          <w:szCs w:val="20"/>
        </w:rPr>
        <w:t>:60]} | {model}")</w:t>
      </w:r>
    </w:p>
    <w:p w14:paraId="471B3BC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in range(</w:t>
      </w:r>
      <w:proofErr w:type="spellStart"/>
      <w:r>
        <w:rPr>
          <w:rFonts w:ascii="Consolas" w:eastAsia="Consolas" w:hAnsi="Consolas" w:cs="Consolas"/>
          <w:color w:val="000000"/>
          <w:sz w:val="20"/>
          <w:szCs w:val="20"/>
        </w:rPr>
        <w:t>len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df</w:t>
      </w:r>
      <w:proofErr w:type="spellEnd"/>
      <w:r>
        <w:rPr>
          <w:rFonts w:ascii="Consolas" w:eastAsia="Consolas" w:hAnsi="Consolas" w:cs="Consolas"/>
          <w:color w:val="000000"/>
          <w:sz w:val="20"/>
          <w:szCs w:val="20"/>
        </w:rPr>
        <w:t>)):</w:t>
      </w:r>
    </w:p>
    <w:p w14:paraId="7AD210E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 0:</w:t>
      </w:r>
    </w:p>
    <w:p w14:paraId="67DF10D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top-left cell (sheet label row)</w:t>
      </w:r>
    </w:p>
    <w:p w14:paraId="7395ADF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 1:</w:t>
      </w:r>
    </w:p>
    <w:p w14:paraId="503EEC5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new_</w:t>
      </w:r>
      <w:proofErr w:type="gramStart"/>
      <w:r>
        <w:rPr>
          <w:rFonts w:ascii="Consolas" w:eastAsia="Consolas" w:hAnsi="Consolas" w:cs="Consolas"/>
          <w:color w:val="000000"/>
          <w:sz w:val="20"/>
          <w:szCs w:val="20"/>
        </w:rPr>
        <w:t>header</w:t>
      </w:r>
      <w:proofErr w:type="spellEnd"/>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column header row</w:t>
      </w:r>
    </w:p>
    <w:p w14:paraId="18FD8DC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else:</w:t>
      </w:r>
    </w:p>
    <w:p w14:paraId="5234489B"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 </w:t>
      </w:r>
      <w:proofErr w:type="gramStart"/>
      <w:r>
        <w:rPr>
          <w:rFonts w:ascii="Consolas" w:eastAsia="Consolas" w:hAnsi="Consolas" w:cs="Consolas"/>
          <w:color w:val="000000"/>
          <w:sz w:val="20"/>
          <w:szCs w:val="20"/>
        </w:rPr>
        <w:t>str(</w:t>
      </w:r>
      <w:proofErr w:type="spellStart"/>
      <w:r>
        <w:rPr>
          <w:rFonts w:ascii="Consolas" w:eastAsia="Consolas" w:hAnsi="Consolas" w:cs="Consolas"/>
          <w:color w:val="000000"/>
          <w:sz w:val="20"/>
          <w:szCs w:val="20"/>
        </w:rPr>
        <w:t>df.iloc</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0]</w:t>
      </w:r>
      <w:proofErr w:type="gramStart"/>
      <w:r>
        <w:rPr>
          <w:rFonts w:ascii="Consolas" w:eastAsia="Consolas" w:hAnsi="Consolas" w:cs="Consolas"/>
          <w:color w:val="000000"/>
          <w:sz w:val="20"/>
          <w:szCs w:val="20"/>
        </w:rPr>
        <w:t>).strip</w:t>
      </w:r>
      <w:proofErr w:type="gramEnd"/>
      <w:r>
        <w:rPr>
          <w:rFonts w:ascii="Consolas" w:eastAsia="Consolas" w:hAnsi="Consolas" w:cs="Consolas"/>
          <w:color w:val="000000"/>
          <w:sz w:val="20"/>
          <w:szCs w:val="20"/>
        </w:rPr>
        <w:t>()</w:t>
      </w:r>
    </w:p>
    <w:p w14:paraId="3AD2493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not finding:</w:t>
      </w:r>
    </w:p>
    <w:p w14:paraId="304E78FA"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keep blank rows blank</w:t>
      </w:r>
    </w:p>
    <w:p w14:paraId="4D83CDA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continue</w:t>
      </w:r>
    </w:p>
    <w:p w14:paraId="54769B9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653D15ED"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gramStart"/>
      <w:r>
        <w:rPr>
          <w:rFonts w:ascii="Consolas" w:eastAsia="Consolas" w:hAnsi="Consolas" w:cs="Consolas"/>
          <w:color w:val="000000"/>
          <w:sz w:val="20"/>
          <w:szCs w:val="20"/>
        </w:rPr>
        <w:t>retry</w:t>
      </w:r>
      <w:proofErr w:type="gramEnd"/>
      <w:r>
        <w:rPr>
          <w:rFonts w:ascii="Consolas" w:eastAsia="Consolas" w:hAnsi="Consolas" w:cs="Consolas"/>
          <w:color w:val="000000"/>
          <w:sz w:val="20"/>
          <w:szCs w:val="20"/>
        </w:rPr>
        <w:t xml:space="preserve"> until a strictly positive, finite float is returned</w:t>
      </w:r>
    </w:p>
    <w:p w14:paraId="737F05E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estimate_lr_until_</w:t>
      </w:r>
      <w:proofErr w:type="gramStart"/>
      <w:r>
        <w:rPr>
          <w:rFonts w:ascii="Consolas" w:eastAsia="Consolas" w:hAnsi="Consolas" w:cs="Consolas"/>
          <w:color w:val="000000"/>
          <w:sz w:val="20"/>
          <w:szCs w:val="20"/>
        </w:rPr>
        <w:t>positive</w:t>
      </w:r>
      <w:proofErr w:type="spellEnd"/>
      <w:r>
        <w:rPr>
          <w:rFonts w:ascii="Consolas" w:eastAsia="Consolas" w:hAnsi="Consolas" w:cs="Consolas"/>
          <w:color w:val="000000"/>
          <w:sz w:val="20"/>
          <w:szCs w:val="20"/>
        </w:rPr>
        <w:t>(</w:t>
      </w:r>
      <w:proofErr w:type="gramEnd"/>
    </w:p>
    <w:p w14:paraId="6B1262D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finding, model, client,</w:t>
      </w:r>
    </w:p>
    <w:p w14:paraId="3B665F38"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=None         # set to an int (e.g., 8) to cap retries</w:t>
      </w:r>
    </w:p>
    <w:p w14:paraId="615FB91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04C87B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02FF419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"ERROR"</w:t>
      </w:r>
    </w:p>
    <w:p w14:paraId="1583E39F"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7FC01337"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f"Error</w:t>
      </w:r>
      <w:proofErr w:type="spellEnd"/>
      <w:r>
        <w:rPr>
          <w:rFonts w:ascii="Consolas" w:eastAsia="Consolas" w:hAnsi="Consolas" w:cs="Consolas"/>
          <w:color w:val="000000"/>
          <w:sz w:val="20"/>
          <w:szCs w:val="20"/>
        </w:rPr>
        <w:t xml:space="preserve"> on sheet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row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model {model} after </w:t>
      </w:r>
      <w:proofErr w:type="gramStart"/>
      <w:r>
        <w:rPr>
          <w:rFonts w:ascii="Consolas" w:eastAsia="Consolas" w:hAnsi="Consolas" w:cs="Consolas"/>
          <w:color w:val="000000"/>
          <w:sz w:val="20"/>
          <w:szCs w:val="20"/>
        </w:rPr>
        <w:t>retries:</w:t>
      </w:r>
      <w:proofErr w:type="gramEnd"/>
      <w:r>
        <w:rPr>
          <w:rFonts w:ascii="Consolas" w:eastAsia="Consolas" w:hAnsi="Consolas" w:cs="Consolas"/>
          <w:color w:val="000000"/>
          <w:sz w:val="20"/>
          <w:szCs w:val="20"/>
        </w:rPr>
        <w:t xml:space="preserve"> {e}"</w:t>
      </w:r>
    </w:p>
    <w:p w14:paraId="06AE2EA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633F7D86"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
    <w:p w14:paraId="15BF6FE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Insert as object </w:t>
      </w:r>
      <w:proofErr w:type="spellStart"/>
      <w:r>
        <w:rPr>
          <w:rFonts w:ascii="Consolas" w:eastAsia="Consolas" w:hAnsi="Consolas" w:cs="Consolas"/>
          <w:color w:val="000000"/>
          <w:sz w:val="20"/>
          <w:szCs w:val="20"/>
        </w:rPr>
        <w:t>dtype</w:t>
      </w:r>
      <w:proofErr w:type="spellEnd"/>
      <w:r>
        <w:rPr>
          <w:rFonts w:ascii="Consolas" w:eastAsia="Consolas" w:hAnsi="Consolas" w:cs="Consolas"/>
          <w:color w:val="000000"/>
          <w:sz w:val="20"/>
          <w:szCs w:val="20"/>
        </w:rPr>
        <w:t xml:space="preserve"> to accommodate strings like "ERROR"</w:t>
      </w:r>
    </w:p>
    <w:p w14:paraId="6C3390F4"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df.insert</w:t>
      </w:r>
      <w:proofErr w:type="spellEnd"/>
      <w:proofErr w:type="gram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df.shape</w:t>
      </w:r>
      <w:proofErr w:type="spellEnd"/>
      <w:proofErr w:type="gramEnd"/>
      <w:r>
        <w:rPr>
          <w:rFonts w:ascii="Consolas" w:eastAsia="Consolas" w:hAnsi="Consolas" w:cs="Consolas"/>
          <w:color w:val="000000"/>
          <w:sz w:val="20"/>
          <w:szCs w:val="20"/>
        </w:rPr>
        <w:t xml:space="preserve">[1], </w:t>
      </w:r>
      <w:proofErr w:type="spellStart"/>
      <w:r>
        <w:rPr>
          <w:rFonts w:ascii="Consolas" w:eastAsia="Consolas" w:hAnsi="Consolas" w:cs="Consolas"/>
          <w:color w:val="000000"/>
          <w:sz w:val="20"/>
          <w:szCs w:val="20"/>
        </w:rPr>
        <w:t>new_header</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pd.Series</w:t>
      </w:r>
      <w:proofErr w:type="spellEnd"/>
      <w:proofErr w:type="gramEnd"/>
      <w:r>
        <w:rPr>
          <w:rFonts w:ascii="Consolas" w:eastAsia="Consolas" w:hAnsi="Consolas" w:cs="Consolas"/>
          <w:color w:val="000000"/>
          <w:sz w:val="20"/>
          <w:szCs w:val="20"/>
        </w:rPr>
        <w:t xml:space="preserve">(col, </w:t>
      </w:r>
      <w:proofErr w:type="spellStart"/>
      <w:r>
        <w:rPr>
          <w:rFonts w:ascii="Consolas" w:eastAsia="Consolas" w:hAnsi="Consolas" w:cs="Consolas"/>
          <w:color w:val="000000"/>
          <w:sz w:val="20"/>
          <w:szCs w:val="20"/>
        </w:rPr>
        <w:t>dtype</w:t>
      </w:r>
      <w:proofErr w:type="spellEnd"/>
      <w:r>
        <w:rPr>
          <w:rFonts w:ascii="Consolas" w:eastAsia="Consolas" w:hAnsi="Consolas" w:cs="Consolas"/>
          <w:color w:val="000000"/>
          <w:sz w:val="20"/>
          <w:szCs w:val="20"/>
        </w:rPr>
        <w:t>="object"))</w:t>
      </w:r>
    </w:p>
    <w:p w14:paraId="114CE3C5"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df</w:t>
      </w:r>
      <w:proofErr w:type="spellEnd"/>
    </w:p>
    <w:p w14:paraId="4DCAAB19"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7312B033"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with </w:t>
      </w:r>
      <w:proofErr w:type="spellStart"/>
      <w:proofErr w:type="gramStart"/>
      <w:r>
        <w:rPr>
          <w:rFonts w:ascii="Consolas" w:eastAsia="Consolas" w:hAnsi="Consolas" w:cs="Consolas"/>
          <w:color w:val="000000"/>
          <w:sz w:val="20"/>
          <w:szCs w:val="20"/>
        </w:rPr>
        <w:t>pd.ExcelWriter</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 engine="</w:t>
      </w:r>
      <w:proofErr w:type="spellStart"/>
      <w:r>
        <w:rPr>
          <w:rFonts w:ascii="Consolas" w:eastAsia="Consolas" w:hAnsi="Consolas" w:cs="Consolas"/>
          <w:color w:val="000000"/>
          <w:sz w:val="20"/>
          <w:szCs w:val="20"/>
        </w:rPr>
        <w:t>openpyxl</w:t>
      </w:r>
      <w:proofErr w:type="spellEnd"/>
      <w:r>
        <w:rPr>
          <w:rFonts w:ascii="Consolas" w:eastAsia="Consolas" w:hAnsi="Consolas" w:cs="Consolas"/>
          <w:color w:val="000000"/>
          <w:sz w:val="20"/>
          <w:szCs w:val="20"/>
        </w:rPr>
        <w:t>") as writer:</w:t>
      </w:r>
    </w:p>
    <w:p w14:paraId="2EFE97BA"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name, frame in </w:t>
      </w:r>
      <w:proofErr w:type="spellStart"/>
      <w:proofErr w:type="gramStart"/>
      <w:r>
        <w:rPr>
          <w:rFonts w:ascii="Consolas" w:eastAsia="Consolas" w:hAnsi="Consolas" w:cs="Consolas"/>
          <w:color w:val="000000"/>
          <w:sz w:val="20"/>
          <w:szCs w:val="20"/>
        </w:rPr>
        <w:t>sheets.items</w:t>
      </w:r>
      <w:proofErr w:type="spellEnd"/>
      <w:proofErr w:type="gramEnd"/>
      <w:r>
        <w:rPr>
          <w:rFonts w:ascii="Consolas" w:eastAsia="Consolas" w:hAnsi="Consolas" w:cs="Consolas"/>
          <w:color w:val="000000"/>
          <w:sz w:val="20"/>
          <w:szCs w:val="20"/>
        </w:rPr>
        <w:t>():</w:t>
      </w:r>
    </w:p>
    <w:p w14:paraId="780F968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frame.to_</w:t>
      </w:r>
      <w:proofErr w:type="gramStart"/>
      <w:r>
        <w:rPr>
          <w:rFonts w:ascii="Consolas" w:eastAsia="Consolas" w:hAnsi="Consolas" w:cs="Consolas"/>
          <w:color w:val="000000"/>
          <w:sz w:val="20"/>
          <w:szCs w:val="20"/>
        </w:rPr>
        <w:t>excel</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writer,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=name, index=False, header=False)</w:t>
      </w:r>
    </w:p>
    <w:p w14:paraId="090DCE33"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71AC2D40"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print(</w:t>
      </w:r>
      <w:proofErr w:type="spellStart"/>
      <w:proofErr w:type="gramEnd"/>
      <w:r>
        <w:rPr>
          <w:rFonts w:ascii="Consolas" w:eastAsia="Consolas" w:hAnsi="Consolas" w:cs="Consolas"/>
          <w:color w:val="000000"/>
          <w:sz w:val="20"/>
          <w:szCs w:val="20"/>
        </w:rPr>
        <w:t>f"Done</w:t>
      </w:r>
      <w:proofErr w:type="spellEnd"/>
      <w:r>
        <w:rPr>
          <w:rFonts w:ascii="Consolas" w:eastAsia="Consolas" w:hAnsi="Consolas" w:cs="Consolas"/>
          <w:color w:val="000000"/>
          <w:sz w:val="20"/>
          <w:szCs w:val="20"/>
        </w:rPr>
        <w:t xml:space="preserve"> – results saved to '{</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w:t>
      </w:r>
    </w:p>
    <w:p w14:paraId="7550EF53" w14:textId="77777777" w:rsidR="007070FF" w:rsidRDefault="007070FF">
      <w:pPr>
        <w:pBdr>
          <w:top w:val="nil"/>
          <w:left w:val="nil"/>
          <w:bottom w:val="nil"/>
          <w:right w:val="nil"/>
          <w:between w:val="nil"/>
        </w:pBdr>
        <w:ind w:left="720"/>
        <w:rPr>
          <w:rFonts w:ascii="Consolas" w:eastAsia="Consolas" w:hAnsi="Consolas" w:cs="Consolas"/>
          <w:color w:val="000000"/>
          <w:sz w:val="20"/>
          <w:szCs w:val="20"/>
        </w:rPr>
      </w:pPr>
    </w:p>
    <w:p w14:paraId="3CFA45C1"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if __name__ == "__main__":</w:t>
      </w:r>
    </w:p>
    <w:p w14:paraId="6852C7AA" w14:textId="77777777" w:rsidR="007070FF"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run_</w:t>
      </w:r>
      <w:proofErr w:type="gramStart"/>
      <w:r>
        <w:rPr>
          <w:rFonts w:ascii="Consolas" w:eastAsia="Consolas" w:hAnsi="Consolas" w:cs="Consolas"/>
          <w:color w:val="000000"/>
          <w:sz w:val="20"/>
          <w:szCs w:val="20"/>
        </w:rPr>
        <w:t>batch</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INPUT_FILE, OUTPUT_FILE, MODELS)</w:t>
      </w:r>
    </w:p>
    <w:p w14:paraId="4AC2BAB2" w14:textId="77777777" w:rsidR="007070FF" w:rsidRDefault="00000000">
      <w:pPr>
        <w:spacing w:after="160" w:line="278" w:lineRule="auto"/>
      </w:pPr>
      <w:r>
        <w:br w:type="page"/>
      </w:r>
    </w:p>
    <w:p w14:paraId="2B8114C2" w14:textId="77777777" w:rsidR="007070FF" w:rsidRDefault="007070FF"/>
    <w:p w14:paraId="12062501" w14:textId="77777777" w:rsidR="007070FF" w:rsidRDefault="00000000">
      <w:pPr>
        <w:pStyle w:val="Heading2"/>
      </w:pPr>
      <w:r>
        <w:t>Supplemental Table 1: Distribution of Reported Likelihood Ratios, by type</w:t>
      </w:r>
    </w:p>
    <w:tbl>
      <w:tblPr>
        <w:tblStyle w:val="a"/>
        <w:tblW w:w="875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75"/>
        <w:gridCol w:w="996"/>
        <w:gridCol w:w="1206"/>
        <w:gridCol w:w="1070"/>
        <w:gridCol w:w="990"/>
        <w:gridCol w:w="1318"/>
        <w:gridCol w:w="1203"/>
      </w:tblGrid>
      <w:tr w:rsidR="007070FF" w14:paraId="3910F3E6" w14:textId="77777777" w:rsidTr="00707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0C658A1" w14:textId="77777777" w:rsidR="007070FF" w:rsidRDefault="00000000">
            <w:r>
              <w:t>Statistic</w:t>
            </w:r>
          </w:p>
        </w:tc>
        <w:tc>
          <w:tcPr>
            <w:tcW w:w="996" w:type="dxa"/>
          </w:tcPr>
          <w:p w14:paraId="2442D3FC" w14:textId="77777777" w:rsidR="007070FF" w:rsidRDefault="00000000">
            <w:pPr>
              <w:cnfStyle w:val="100000000000" w:firstRow="1" w:lastRow="0" w:firstColumn="0" w:lastColumn="0" w:oddVBand="0" w:evenVBand="0" w:oddHBand="0" w:evenHBand="0" w:firstRowFirstColumn="0" w:firstRowLastColumn="0" w:lastRowFirstColumn="0" w:lastRowLastColumn="0"/>
            </w:pPr>
            <w:r>
              <w:t>Overall</w:t>
            </w:r>
          </w:p>
        </w:tc>
        <w:tc>
          <w:tcPr>
            <w:tcW w:w="1206" w:type="dxa"/>
          </w:tcPr>
          <w:p w14:paraId="32CB2691" w14:textId="77777777" w:rsidR="007070FF" w:rsidRDefault="00000000">
            <w:pPr>
              <w:cnfStyle w:val="100000000000" w:firstRow="1" w:lastRow="0" w:firstColumn="0" w:lastColumn="0" w:oddVBand="0" w:evenVBand="0" w:oddHBand="0" w:evenHBand="0" w:firstRowFirstColumn="0" w:firstRowLastColumn="0" w:lastRowFirstColumn="0" w:lastRowLastColumn="0"/>
            </w:pPr>
            <w:r>
              <w:t>Test results</w:t>
            </w:r>
          </w:p>
        </w:tc>
        <w:tc>
          <w:tcPr>
            <w:tcW w:w="1070" w:type="dxa"/>
          </w:tcPr>
          <w:p w14:paraId="36934F1C" w14:textId="77777777" w:rsidR="007070FF" w:rsidRDefault="00000000">
            <w:pPr>
              <w:cnfStyle w:val="100000000000" w:firstRow="1" w:lastRow="0" w:firstColumn="0" w:lastColumn="0" w:oddVBand="0" w:evenVBand="0" w:oddHBand="0" w:evenHBand="0" w:firstRowFirstColumn="0" w:firstRowLastColumn="0" w:lastRowFirstColumn="0" w:lastRowLastColumn="0"/>
            </w:pPr>
            <w:r>
              <w:t>Imaging</w:t>
            </w:r>
          </w:p>
        </w:tc>
        <w:tc>
          <w:tcPr>
            <w:tcW w:w="990" w:type="dxa"/>
          </w:tcPr>
          <w:p w14:paraId="4C4EB51F" w14:textId="77777777" w:rsidR="007070FF" w:rsidRDefault="00000000">
            <w:pPr>
              <w:cnfStyle w:val="100000000000" w:firstRow="1" w:lastRow="0" w:firstColumn="0" w:lastColumn="0" w:oddVBand="0" w:evenVBand="0" w:oddHBand="0" w:evenHBand="0" w:firstRowFirstColumn="0" w:firstRowLastColumn="0" w:lastRowFirstColumn="0" w:lastRowLastColumn="0"/>
            </w:pPr>
            <w:r>
              <w:t>History</w:t>
            </w:r>
          </w:p>
        </w:tc>
        <w:tc>
          <w:tcPr>
            <w:tcW w:w="1318" w:type="dxa"/>
          </w:tcPr>
          <w:p w14:paraId="028738D6" w14:textId="77777777" w:rsidR="007070FF" w:rsidRDefault="00000000">
            <w:pPr>
              <w:cnfStyle w:val="100000000000" w:firstRow="1" w:lastRow="0" w:firstColumn="0" w:lastColumn="0" w:oddVBand="0" w:evenVBand="0" w:oddHBand="0" w:evenHBand="0" w:firstRowFirstColumn="0" w:firstRowLastColumn="0" w:lastRowFirstColumn="0" w:lastRowLastColumn="0"/>
            </w:pPr>
            <w:r>
              <w:t>Signs Symptoms</w:t>
            </w:r>
          </w:p>
        </w:tc>
        <w:tc>
          <w:tcPr>
            <w:tcW w:w="1203" w:type="dxa"/>
          </w:tcPr>
          <w:p w14:paraId="189C23AA" w14:textId="77777777" w:rsidR="007070FF" w:rsidRDefault="00000000">
            <w:pPr>
              <w:cnfStyle w:val="100000000000" w:firstRow="1" w:lastRow="0" w:firstColumn="0" w:lastColumn="0" w:oddVBand="0" w:evenVBand="0" w:oddHBand="0" w:evenHBand="0" w:firstRowFirstColumn="0" w:firstRowLastColumn="0" w:lastRowFirstColumn="0" w:lastRowLastColumn="0"/>
            </w:pPr>
            <w:r>
              <w:t>Diagnosis</w:t>
            </w:r>
          </w:p>
        </w:tc>
      </w:tr>
      <w:tr w:rsidR="007070FF" w14:paraId="552DE5BB"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A697F71" w14:textId="77777777" w:rsidR="007070FF" w:rsidRDefault="00000000">
            <w:r>
              <w:t>Count</w:t>
            </w:r>
          </w:p>
        </w:tc>
        <w:tc>
          <w:tcPr>
            <w:tcW w:w="996" w:type="dxa"/>
          </w:tcPr>
          <w:p w14:paraId="1C4AF76E" w14:textId="77777777" w:rsidR="007070FF" w:rsidRDefault="00000000">
            <w:pPr>
              <w:cnfStyle w:val="000000100000" w:firstRow="0" w:lastRow="0" w:firstColumn="0" w:lastColumn="0" w:oddVBand="0" w:evenVBand="0" w:oddHBand="1" w:evenHBand="0" w:firstRowFirstColumn="0" w:firstRowLastColumn="0" w:lastRowFirstColumn="0" w:lastRowLastColumn="0"/>
            </w:pPr>
            <w:r>
              <w:t>700</w:t>
            </w:r>
          </w:p>
        </w:tc>
        <w:tc>
          <w:tcPr>
            <w:tcW w:w="1206" w:type="dxa"/>
          </w:tcPr>
          <w:p w14:paraId="03030796" w14:textId="77777777" w:rsidR="007070FF" w:rsidRDefault="00000000">
            <w:pPr>
              <w:cnfStyle w:val="000000100000" w:firstRow="0" w:lastRow="0" w:firstColumn="0" w:lastColumn="0" w:oddVBand="0" w:evenVBand="0" w:oddHBand="1" w:evenHBand="0" w:firstRowFirstColumn="0" w:firstRowLastColumn="0" w:lastRowFirstColumn="0" w:lastRowLastColumn="0"/>
            </w:pPr>
            <w:r>
              <w:t>110</w:t>
            </w:r>
          </w:p>
        </w:tc>
        <w:tc>
          <w:tcPr>
            <w:tcW w:w="1070" w:type="dxa"/>
          </w:tcPr>
          <w:p w14:paraId="2646CA0E" w14:textId="77777777" w:rsidR="007070FF" w:rsidRDefault="00000000">
            <w:pPr>
              <w:cnfStyle w:val="000000100000" w:firstRow="0" w:lastRow="0" w:firstColumn="0" w:lastColumn="0" w:oddVBand="0" w:evenVBand="0" w:oddHBand="1" w:evenHBand="0" w:firstRowFirstColumn="0" w:firstRowLastColumn="0" w:lastRowFirstColumn="0" w:lastRowLastColumn="0"/>
            </w:pPr>
            <w:r>
              <w:t>57</w:t>
            </w:r>
          </w:p>
        </w:tc>
        <w:tc>
          <w:tcPr>
            <w:tcW w:w="990" w:type="dxa"/>
          </w:tcPr>
          <w:p w14:paraId="04C23649" w14:textId="77777777" w:rsidR="007070FF" w:rsidRDefault="00000000">
            <w:pPr>
              <w:cnfStyle w:val="000000100000" w:firstRow="0" w:lastRow="0" w:firstColumn="0" w:lastColumn="0" w:oddVBand="0" w:evenVBand="0" w:oddHBand="1" w:evenHBand="0" w:firstRowFirstColumn="0" w:firstRowLastColumn="0" w:lastRowFirstColumn="0" w:lastRowLastColumn="0"/>
            </w:pPr>
            <w:r>
              <w:t>134</w:t>
            </w:r>
          </w:p>
        </w:tc>
        <w:tc>
          <w:tcPr>
            <w:tcW w:w="1318" w:type="dxa"/>
          </w:tcPr>
          <w:p w14:paraId="29A945AB" w14:textId="77777777" w:rsidR="007070FF" w:rsidRDefault="00000000">
            <w:pPr>
              <w:cnfStyle w:val="000000100000" w:firstRow="0" w:lastRow="0" w:firstColumn="0" w:lastColumn="0" w:oddVBand="0" w:evenVBand="0" w:oddHBand="1" w:evenHBand="0" w:firstRowFirstColumn="0" w:firstRowLastColumn="0" w:lastRowFirstColumn="0" w:lastRowLastColumn="0"/>
            </w:pPr>
            <w:r>
              <w:t>416</w:t>
            </w:r>
          </w:p>
        </w:tc>
        <w:tc>
          <w:tcPr>
            <w:tcW w:w="1203" w:type="dxa"/>
          </w:tcPr>
          <w:p w14:paraId="5DE27EF8" w14:textId="77777777" w:rsidR="007070FF" w:rsidRDefault="00000000">
            <w:pPr>
              <w:cnfStyle w:val="000000100000" w:firstRow="0" w:lastRow="0" w:firstColumn="0" w:lastColumn="0" w:oddVBand="0" w:evenVBand="0" w:oddHBand="1" w:evenHBand="0" w:firstRowFirstColumn="0" w:firstRowLastColumn="0" w:lastRowFirstColumn="0" w:lastRowLastColumn="0"/>
            </w:pPr>
            <w:r>
              <w:t>8</w:t>
            </w:r>
          </w:p>
        </w:tc>
      </w:tr>
      <w:tr w:rsidR="007070FF" w14:paraId="15F072CE" w14:textId="77777777" w:rsidTr="007070FF">
        <w:tc>
          <w:tcPr>
            <w:cnfStyle w:val="001000000000" w:firstRow="0" w:lastRow="0" w:firstColumn="1" w:lastColumn="0" w:oddVBand="0" w:evenVBand="0" w:oddHBand="0" w:evenHBand="0" w:firstRowFirstColumn="0" w:firstRowLastColumn="0" w:lastRowFirstColumn="0" w:lastRowLastColumn="0"/>
            <w:tcW w:w="1975" w:type="dxa"/>
          </w:tcPr>
          <w:p w14:paraId="5CD31784" w14:textId="77777777" w:rsidR="007070FF" w:rsidRDefault="00000000">
            <w:r>
              <w:t>Geometric mean</w:t>
            </w:r>
          </w:p>
        </w:tc>
        <w:tc>
          <w:tcPr>
            <w:tcW w:w="996" w:type="dxa"/>
          </w:tcPr>
          <w:p w14:paraId="293A01F7" w14:textId="77777777" w:rsidR="007070FF" w:rsidRDefault="00000000">
            <w:pPr>
              <w:cnfStyle w:val="000000000000" w:firstRow="0" w:lastRow="0" w:firstColumn="0" w:lastColumn="0" w:oddVBand="0" w:evenVBand="0" w:oddHBand="0" w:evenHBand="0" w:firstRowFirstColumn="0" w:firstRowLastColumn="0" w:lastRowFirstColumn="0" w:lastRowLastColumn="0"/>
            </w:pPr>
            <w:r>
              <w:t>1.206</w:t>
            </w:r>
          </w:p>
        </w:tc>
        <w:tc>
          <w:tcPr>
            <w:tcW w:w="1206" w:type="dxa"/>
          </w:tcPr>
          <w:p w14:paraId="316A207F" w14:textId="77777777" w:rsidR="007070FF" w:rsidRDefault="00000000">
            <w:pPr>
              <w:cnfStyle w:val="000000000000" w:firstRow="0" w:lastRow="0" w:firstColumn="0" w:lastColumn="0" w:oddVBand="0" w:evenVBand="0" w:oddHBand="0" w:evenHBand="0" w:firstRowFirstColumn="0" w:firstRowLastColumn="0" w:lastRowFirstColumn="0" w:lastRowLastColumn="0"/>
            </w:pPr>
            <w:r>
              <w:t>1.071</w:t>
            </w:r>
          </w:p>
        </w:tc>
        <w:tc>
          <w:tcPr>
            <w:tcW w:w="1070" w:type="dxa"/>
          </w:tcPr>
          <w:p w14:paraId="4F6D71B7" w14:textId="77777777" w:rsidR="007070FF" w:rsidRDefault="00000000">
            <w:pPr>
              <w:cnfStyle w:val="000000000000" w:firstRow="0" w:lastRow="0" w:firstColumn="0" w:lastColumn="0" w:oddVBand="0" w:evenVBand="0" w:oddHBand="0" w:evenHBand="0" w:firstRowFirstColumn="0" w:firstRowLastColumn="0" w:lastRowFirstColumn="0" w:lastRowLastColumn="0"/>
            </w:pPr>
            <w:r>
              <w:t>1.322</w:t>
            </w:r>
          </w:p>
        </w:tc>
        <w:tc>
          <w:tcPr>
            <w:tcW w:w="990" w:type="dxa"/>
          </w:tcPr>
          <w:p w14:paraId="34B0618F" w14:textId="77777777" w:rsidR="007070FF" w:rsidRDefault="00000000">
            <w:pPr>
              <w:cnfStyle w:val="000000000000" w:firstRow="0" w:lastRow="0" w:firstColumn="0" w:lastColumn="0" w:oddVBand="0" w:evenVBand="0" w:oddHBand="0" w:evenHBand="0" w:firstRowFirstColumn="0" w:firstRowLastColumn="0" w:lastRowFirstColumn="0" w:lastRowLastColumn="0"/>
            </w:pPr>
            <w:r>
              <w:t>1.065</w:t>
            </w:r>
          </w:p>
        </w:tc>
        <w:tc>
          <w:tcPr>
            <w:tcW w:w="1318" w:type="dxa"/>
          </w:tcPr>
          <w:p w14:paraId="6D9B69E3" w14:textId="77777777" w:rsidR="007070FF" w:rsidRDefault="00000000">
            <w:pPr>
              <w:cnfStyle w:val="000000000000" w:firstRow="0" w:lastRow="0" w:firstColumn="0" w:lastColumn="0" w:oddVBand="0" w:evenVBand="0" w:oddHBand="0" w:evenHBand="0" w:firstRowFirstColumn="0" w:firstRowLastColumn="0" w:lastRowFirstColumn="0" w:lastRowLastColumn="0"/>
            </w:pPr>
            <w:r>
              <w:t>1.267</w:t>
            </w:r>
          </w:p>
        </w:tc>
        <w:tc>
          <w:tcPr>
            <w:tcW w:w="1203" w:type="dxa"/>
          </w:tcPr>
          <w:p w14:paraId="7E3A197B" w14:textId="77777777" w:rsidR="007070FF" w:rsidRDefault="00000000">
            <w:pPr>
              <w:cnfStyle w:val="000000000000" w:firstRow="0" w:lastRow="0" w:firstColumn="0" w:lastColumn="0" w:oddVBand="0" w:evenVBand="0" w:oddHBand="0" w:evenHBand="0" w:firstRowFirstColumn="0" w:firstRowLastColumn="0" w:lastRowFirstColumn="0" w:lastRowLastColumn="0"/>
            </w:pPr>
            <w:r>
              <w:t>1.164</w:t>
            </w:r>
          </w:p>
        </w:tc>
      </w:tr>
      <w:tr w:rsidR="007070FF" w14:paraId="380BBF76"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4710AB3" w14:textId="77777777" w:rsidR="007070FF" w:rsidRDefault="00000000">
            <w:r>
              <w:t>5th percentile</w:t>
            </w:r>
          </w:p>
        </w:tc>
        <w:tc>
          <w:tcPr>
            <w:tcW w:w="996" w:type="dxa"/>
          </w:tcPr>
          <w:p w14:paraId="3FB441E7" w14:textId="77777777" w:rsidR="007070FF" w:rsidRDefault="00000000">
            <w:pPr>
              <w:cnfStyle w:val="000000100000" w:firstRow="0" w:lastRow="0" w:firstColumn="0" w:lastColumn="0" w:oddVBand="0" w:evenVBand="0" w:oddHBand="1" w:evenHBand="0" w:firstRowFirstColumn="0" w:firstRowLastColumn="0" w:lastRowFirstColumn="0" w:lastRowLastColumn="0"/>
            </w:pPr>
            <w:r>
              <w:t>0.190</w:t>
            </w:r>
          </w:p>
        </w:tc>
        <w:tc>
          <w:tcPr>
            <w:tcW w:w="1206" w:type="dxa"/>
          </w:tcPr>
          <w:p w14:paraId="015122B3" w14:textId="77777777" w:rsidR="007070FF" w:rsidRDefault="00000000">
            <w:pPr>
              <w:cnfStyle w:val="000000100000" w:firstRow="0" w:lastRow="0" w:firstColumn="0" w:lastColumn="0" w:oddVBand="0" w:evenVBand="0" w:oddHBand="1" w:evenHBand="0" w:firstRowFirstColumn="0" w:firstRowLastColumn="0" w:lastRowFirstColumn="0" w:lastRowLastColumn="0"/>
            </w:pPr>
            <w:r>
              <w:t>0.060</w:t>
            </w:r>
          </w:p>
        </w:tc>
        <w:tc>
          <w:tcPr>
            <w:tcW w:w="1070" w:type="dxa"/>
          </w:tcPr>
          <w:p w14:paraId="20ACD019" w14:textId="77777777" w:rsidR="007070FF" w:rsidRDefault="00000000">
            <w:pPr>
              <w:cnfStyle w:val="000000100000" w:firstRow="0" w:lastRow="0" w:firstColumn="0" w:lastColumn="0" w:oddVBand="0" w:evenVBand="0" w:oddHBand="1" w:evenHBand="0" w:firstRowFirstColumn="0" w:firstRowLastColumn="0" w:lastRowFirstColumn="0" w:lastRowLastColumn="0"/>
            </w:pPr>
            <w:r>
              <w:t>0.200</w:t>
            </w:r>
          </w:p>
        </w:tc>
        <w:tc>
          <w:tcPr>
            <w:tcW w:w="990" w:type="dxa"/>
          </w:tcPr>
          <w:p w14:paraId="20B802DC" w14:textId="77777777" w:rsidR="007070FF" w:rsidRDefault="00000000">
            <w:pPr>
              <w:cnfStyle w:val="000000100000" w:firstRow="0" w:lastRow="0" w:firstColumn="0" w:lastColumn="0" w:oddVBand="0" w:evenVBand="0" w:oddHBand="1" w:evenHBand="0" w:firstRowFirstColumn="0" w:firstRowLastColumn="0" w:lastRowFirstColumn="0" w:lastRowLastColumn="0"/>
            </w:pPr>
            <w:r>
              <w:t>0.226</w:t>
            </w:r>
          </w:p>
        </w:tc>
        <w:tc>
          <w:tcPr>
            <w:tcW w:w="1318" w:type="dxa"/>
          </w:tcPr>
          <w:p w14:paraId="4E52849B" w14:textId="77777777" w:rsidR="007070FF" w:rsidRDefault="00000000">
            <w:pPr>
              <w:cnfStyle w:val="000000100000" w:firstRow="0" w:lastRow="0" w:firstColumn="0" w:lastColumn="0" w:oddVBand="0" w:evenVBand="0" w:oddHBand="1" w:evenHBand="0" w:firstRowFirstColumn="0" w:firstRowLastColumn="0" w:lastRowFirstColumn="0" w:lastRowLastColumn="0"/>
            </w:pPr>
            <w:r>
              <w:t>0.360</w:t>
            </w:r>
          </w:p>
        </w:tc>
        <w:tc>
          <w:tcPr>
            <w:tcW w:w="1203" w:type="dxa"/>
          </w:tcPr>
          <w:p w14:paraId="4EB605DD" w14:textId="77777777" w:rsidR="007070FF" w:rsidRDefault="00000000">
            <w:pPr>
              <w:cnfStyle w:val="000000100000" w:firstRow="0" w:lastRow="0" w:firstColumn="0" w:lastColumn="0" w:oddVBand="0" w:evenVBand="0" w:oddHBand="1" w:evenHBand="0" w:firstRowFirstColumn="0" w:firstRowLastColumn="0" w:lastRowFirstColumn="0" w:lastRowLastColumn="0"/>
            </w:pPr>
            <w:r>
              <w:t>0.064</w:t>
            </w:r>
          </w:p>
        </w:tc>
      </w:tr>
      <w:tr w:rsidR="007070FF" w14:paraId="12BDDF86" w14:textId="77777777" w:rsidTr="007070FF">
        <w:tc>
          <w:tcPr>
            <w:cnfStyle w:val="001000000000" w:firstRow="0" w:lastRow="0" w:firstColumn="1" w:lastColumn="0" w:oddVBand="0" w:evenVBand="0" w:oddHBand="0" w:evenHBand="0" w:firstRowFirstColumn="0" w:firstRowLastColumn="0" w:lastRowFirstColumn="0" w:lastRowLastColumn="0"/>
            <w:tcW w:w="1975" w:type="dxa"/>
          </w:tcPr>
          <w:p w14:paraId="35BCD2FB" w14:textId="77777777" w:rsidR="007070FF" w:rsidRDefault="00000000">
            <w:r>
              <w:t>25th percentile</w:t>
            </w:r>
          </w:p>
        </w:tc>
        <w:tc>
          <w:tcPr>
            <w:tcW w:w="996" w:type="dxa"/>
          </w:tcPr>
          <w:p w14:paraId="27F6BB1B" w14:textId="77777777" w:rsidR="007070FF"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6" w:type="dxa"/>
          </w:tcPr>
          <w:p w14:paraId="3F74BF12" w14:textId="77777777" w:rsidR="007070FF" w:rsidRDefault="00000000">
            <w:pPr>
              <w:cnfStyle w:val="000000000000" w:firstRow="0" w:lastRow="0" w:firstColumn="0" w:lastColumn="0" w:oddVBand="0" w:evenVBand="0" w:oddHBand="0" w:evenHBand="0" w:firstRowFirstColumn="0" w:firstRowLastColumn="0" w:lastRowFirstColumn="0" w:lastRowLastColumn="0"/>
            </w:pPr>
            <w:r>
              <w:t>0.312</w:t>
            </w:r>
          </w:p>
        </w:tc>
        <w:tc>
          <w:tcPr>
            <w:tcW w:w="1070" w:type="dxa"/>
          </w:tcPr>
          <w:p w14:paraId="7CD2DB38" w14:textId="77777777" w:rsidR="007070FF" w:rsidRDefault="00000000">
            <w:pPr>
              <w:cnfStyle w:val="000000000000" w:firstRow="0" w:lastRow="0" w:firstColumn="0" w:lastColumn="0" w:oddVBand="0" w:evenVBand="0" w:oddHBand="0" w:evenHBand="0" w:firstRowFirstColumn="0" w:firstRowLastColumn="0" w:lastRowFirstColumn="0" w:lastRowLastColumn="0"/>
            </w:pPr>
            <w:r>
              <w:t>0.680</w:t>
            </w:r>
          </w:p>
        </w:tc>
        <w:tc>
          <w:tcPr>
            <w:tcW w:w="990" w:type="dxa"/>
          </w:tcPr>
          <w:p w14:paraId="4030F0B3" w14:textId="77777777" w:rsidR="007070FF" w:rsidRDefault="00000000">
            <w:pPr>
              <w:cnfStyle w:val="000000000000" w:firstRow="0" w:lastRow="0" w:firstColumn="0" w:lastColumn="0" w:oddVBand="0" w:evenVBand="0" w:oddHBand="0" w:evenHBand="0" w:firstRowFirstColumn="0" w:firstRowLastColumn="0" w:lastRowFirstColumn="0" w:lastRowLastColumn="0"/>
            </w:pPr>
            <w:r>
              <w:t>0.755</w:t>
            </w:r>
          </w:p>
        </w:tc>
        <w:tc>
          <w:tcPr>
            <w:tcW w:w="1318" w:type="dxa"/>
          </w:tcPr>
          <w:p w14:paraId="308ED886" w14:textId="77777777" w:rsidR="007070FF"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3" w:type="dxa"/>
          </w:tcPr>
          <w:p w14:paraId="731549D2" w14:textId="77777777" w:rsidR="007070FF" w:rsidRDefault="00000000">
            <w:pPr>
              <w:cnfStyle w:val="000000000000" w:firstRow="0" w:lastRow="0" w:firstColumn="0" w:lastColumn="0" w:oddVBand="0" w:evenVBand="0" w:oddHBand="0" w:evenHBand="0" w:firstRowFirstColumn="0" w:firstRowLastColumn="0" w:lastRowFirstColumn="0" w:lastRowLastColumn="0"/>
            </w:pPr>
            <w:r>
              <w:t>0.077</w:t>
            </w:r>
          </w:p>
        </w:tc>
      </w:tr>
      <w:tr w:rsidR="007070FF" w14:paraId="22201E89"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934D041" w14:textId="77777777" w:rsidR="007070FF" w:rsidRDefault="00000000">
            <w:r>
              <w:t>50th percentile</w:t>
            </w:r>
          </w:p>
        </w:tc>
        <w:tc>
          <w:tcPr>
            <w:tcW w:w="996" w:type="dxa"/>
          </w:tcPr>
          <w:p w14:paraId="1A260669" w14:textId="77777777" w:rsidR="007070FF"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6" w:type="dxa"/>
          </w:tcPr>
          <w:p w14:paraId="3FD0B7D8" w14:textId="77777777" w:rsidR="007070FF" w:rsidRDefault="00000000">
            <w:pPr>
              <w:cnfStyle w:val="000000100000" w:firstRow="0" w:lastRow="0" w:firstColumn="0" w:lastColumn="0" w:oddVBand="0" w:evenVBand="0" w:oddHBand="1" w:evenHBand="0" w:firstRowFirstColumn="0" w:firstRowLastColumn="0" w:lastRowFirstColumn="0" w:lastRowLastColumn="0"/>
            </w:pPr>
            <w:r>
              <w:t>1.000</w:t>
            </w:r>
          </w:p>
        </w:tc>
        <w:tc>
          <w:tcPr>
            <w:tcW w:w="1070" w:type="dxa"/>
          </w:tcPr>
          <w:p w14:paraId="4529C12B" w14:textId="77777777" w:rsidR="007070FF" w:rsidRDefault="00000000">
            <w:pPr>
              <w:cnfStyle w:val="000000100000" w:firstRow="0" w:lastRow="0" w:firstColumn="0" w:lastColumn="0" w:oddVBand="0" w:evenVBand="0" w:oddHBand="1" w:evenHBand="0" w:firstRowFirstColumn="0" w:firstRowLastColumn="0" w:lastRowFirstColumn="0" w:lastRowLastColumn="0"/>
            </w:pPr>
            <w:r>
              <w:t>1.000</w:t>
            </w:r>
          </w:p>
        </w:tc>
        <w:tc>
          <w:tcPr>
            <w:tcW w:w="990" w:type="dxa"/>
          </w:tcPr>
          <w:p w14:paraId="6DE47771" w14:textId="77777777" w:rsidR="007070FF" w:rsidRDefault="00000000">
            <w:pPr>
              <w:cnfStyle w:val="000000100000" w:firstRow="0" w:lastRow="0" w:firstColumn="0" w:lastColumn="0" w:oddVBand="0" w:evenVBand="0" w:oddHBand="1" w:evenHBand="0" w:firstRowFirstColumn="0" w:firstRowLastColumn="0" w:lastRowFirstColumn="0" w:lastRowLastColumn="0"/>
            </w:pPr>
            <w:r>
              <w:t>0.995</w:t>
            </w:r>
          </w:p>
        </w:tc>
        <w:tc>
          <w:tcPr>
            <w:tcW w:w="1318" w:type="dxa"/>
          </w:tcPr>
          <w:p w14:paraId="70C72EAC" w14:textId="77777777" w:rsidR="007070FF"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3" w:type="dxa"/>
          </w:tcPr>
          <w:p w14:paraId="245669A8" w14:textId="77777777" w:rsidR="007070FF" w:rsidRDefault="00000000">
            <w:pPr>
              <w:cnfStyle w:val="000000100000" w:firstRow="0" w:lastRow="0" w:firstColumn="0" w:lastColumn="0" w:oddVBand="0" w:evenVBand="0" w:oddHBand="1" w:evenHBand="0" w:firstRowFirstColumn="0" w:firstRowLastColumn="0" w:lastRowFirstColumn="0" w:lastRowLastColumn="0"/>
            </w:pPr>
            <w:r>
              <w:t>2.057</w:t>
            </w:r>
          </w:p>
        </w:tc>
      </w:tr>
      <w:tr w:rsidR="007070FF" w14:paraId="5D860BDC" w14:textId="77777777" w:rsidTr="007070FF">
        <w:tc>
          <w:tcPr>
            <w:cnfStyle w:val="001000000000" w:firstRow="0" w:lastRow="0" w:firstColumn="1" w:lastColumn="0" w:oddVBand="0" w:evenVBand="0" w:oddHBand="0" w:evenHBand="0" w:firstRowFirstColumn="0" w:firstRowLastColumn="0" w:lastRowFirstColumn="0" w:lastRowLastColumn="0"/>
            <w:tcW w:w="1975" w:type="dxa"/>
          </w:tcPr>
          <w:p w14:paraId="454032B4" w14:textId="77777777" w:rsidR="007070FF" w:rsidRDefault="00000000">
            <w:r>
              <w:t>75th percentile</w:t>
            </w:r>
          </w:p>
        </w:tc>
        <w:tc>
          <w:tcPr>
            <w:tcW w:w="996" w:type="dxa"/>
          </w:tcPr>
          <w:p w14:paraId="4AE6016D" w14:textId="77777777" w:rsidR="007070FF" w:rsidRDefault="00000000">
            <w:pPr>
              <w:cnfStyle w:val="000000000000" w:firstRow="0" w:lastRow="0" w:firstColumn="0" w:lastColumn="0" w:oddVBand="0" w:evenVBand="0" w:oddHBand="0" w:evenHBand="0" w:firstRowFirstColumn="0" w:firstRowLastColumn="0" w:lastRowFirstColumn="0" w:lastRowLastColumn="0"/>
            </w:pPr>
            <w:r>
              <w:t>2.200</w:t>
            </w:r>
          </w:p>
        </w:tc>
        <w:tc>
          <w:tcPr>
            <w:tcW w:w="1206" w:type="dxa"/>
          </w:tcPr>
          <w:p w14:paraId="74D18ADC" w14:textId="77777777" w:rsidR="007070FF" w:rsidRDefault="00000000">
            <w:pPr>
              <w:cnfStyle w:val="000000000000" w:firstRow="0" w:lastRow="0" w:firstColumn="0" w:lastColumn="0" w:oddVBand="0" w:evenVBand="0" w:oddHBand="0" w:evenHBand="0" w:firstRowFirstColumn="0" w:firstRowLastColumn="0" w:lastRowFirstColumn="0" w:lastRowLastColumn="0"/>
            </w:pPr>
            <w:r>
              <w:t>3.675</w:t>
            </w:r>
          </w:p>
        </w:tc>
        <w:tc>
          <w:tcPr>
            <w:tcW w:w="1070" w:type="dxa"/>
          </w:tcPr>
          <w:p w14:paraId="25C91914" w14:textId="77777777" w:rsidR="007070FF" w:rsidRDefault="00000000">
            <w:pPr>
              <w:cnfStyle w:val="000000000000" w:firstRow="0" w:lastRow="0" w:firstColumn="0" w:lastColumn="0" w:oddVBand="0" w:evenVBand="0" w:oddHBand="0" w:evenHBand="0" w:firstRowFirstColumn="0" w:firstRowLastColumn="0" w:lastRowFirstColumn="0" w:lastRowLastColumn="0"/>
            </w:pPr>
            <w:r>
              <w:t>3.300</w:t>
            </w:r>
          </w:p>
        </w:tc>
        <w:tc>
          <w:tcPr>
            <w:tcW w:w="990" w:type="dxa"/>
          </w:tcPr>
          <w:p w14:paraId="2ED3D12F" w14:textId="77777777" w:rsidR="007070FF" w:rsidRDefault="00000000">
            <w:pPr>
              <w:cnfStyle w:val="000000000000" w:firstRow="0" w:lastRow="0" w:firstColumn="0" w:lastColumn="0" w:oddVBand="0" w:evenVBand="0" w:oddHBand="0" w:evenHBand="0" w:firstRowFirstColumn="0" w:firstRowLastColumn="0" w:lastRowFirstColumn="0" w:lastRowLastColumn="0"/>
            </w:pPr>
            <w:r>
              <w:t>1.675</w:t>
            </w:r>
          </w:p>
        </w:tc>
        <w:tc>
          <w:tcPr>
            <w:tcW w:w="1318" w:type="dxa"/>
          </w:tcPr>
          <w:p w14:paraId="0F0CC567" w14:textId="77777777" w:rsidR="007070FF" w:rsidRDefault="00000000">
            <w:pPr>
              <w:cnfStyle w:val="000000000000" w:firstRow="0" w:lastRow="0" w:firstColumn="0" w:lastColumn="0" w:oddVBand="0" w:evenVBand="0" w:oddHBand="0" w:evenHBand="0" w:firstRowFirstColumn="0" w:firstRowLastColumn="0" w:lastRowFirstColumn="0" w:lastRowLastColumn="0"/>
            </w:pPr>
            <w:r>
              <w:t>2.100</w:t>
            </w:r>
          </w:p>
        </w:tc>
        <w:tc>
          <w:tcPr>
            <w:tcW w:w="1203" w:type="dxa"/>
          </w:tcPr>
          <w:p w14:paraId="77FDC546" w14:textId="77777777" w:rsidR="007070FF" w:rsidRDefault="00000000">
            <w:pPr>
              <w:cnfStyle w:val="000000000000" w:firstRow="0" w:lastRow="0" w:firstColumn="0" w:lastColumn="0" w:oddVBand="0" w:evenVBand="0" w:oddHBand="0" w:evenHBand="0" w:firstRowFirstColumn="0" w:firstRowLastColumn="0" w:lastRowFirstColumn="0" w:lastRowLastColumn="0"/>
            </w:pPr>
            <w:r>
              <w:t>16.300</w:t>
            </w:r>
          </w:p>
        </w:tc>
      </w:tr>
      <w:tr w:rsidR="007070FF" w14:paraId="0A9788CB"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A81D34E" w14:textId="77777777" w:rsidR="007070FF" w:rsidRDefault="00000000">
            <w:r>
              <w:t>95th percentile</w:t>
            </w:r>
          </w:p>
        </w:tc>
        <w:tc>
          <w:tcPr>
            <w:tcW w:w="996" w:type="dxa"/>
          </w:tcPr>
          <w:p w14:paraId="6194561D" w14:textId="77777777" w:rsidR="007070FF" w:rsidRDefault="00000000">
            <w:pPr>
              <w:cnfStyle w:val="000000100000" w:firstRow="0" w:lastRow="0" w:firstColumn="0" w:lastColumn="0" w:oddVBand="0" w:evenVBand="0" w:oddHBand="1" w:evenHBand="0" w:firstRowFirstColumn="0" w:firstRowLastColumn="0" w:lastRowFirstColumn="0" w:lastRowLastColumn="0"/>
            </w:pPr>
            <w:r>
              <w:t>7.905</w:t>
            </w:r>
          </w:p>
        </w:tc>
        <w:tc>
          <w:tcPr>
            <w:tcW w:w="1206" w:type="dxa"/>
          </w:tcPr>
          <w:p w14:paraId="12B87D44" w14:textId="77777777" w:rsidR="007070FF" w:rsidRDefault="00000000">
            <w:pPr>
              <w:cnfStyle w:val="000000100000" w:firstRow="0" w:lastRow="0" w:firstColumn="0" w:lastColumn="0" w:oddVBand="0" w:evenVBand="0" w:oddHBand="1" w:evenHBand="0" w:firstRowFirstColumn="0" w:firstRowLastColumn="0" w:lastRowFirstColumn="0" w:lastRowLastColumn="0"/>
            </w:pPr>
            <w:r>
              <w:t>15.550</w:t>
            </w:r>
          </w:p>
        </w:tc>
        <w:tc>
          <w:tcPr>
            <w:tcW w:w="1070" w:type="dxa"/>
          </w:tcPr>
          <w:p w14:paraId="4AAA4E4D" w14:textId="77777777" w:rsidR="007070FF" w:rsidRDefault="00000000">
            <w:pPr>
              <w:cnfStyle w:val="000000100000" w:firstRow="0" w:lastRow="0" w:firstColumn="0" w:lastColumn="0" w:oddVBand="0" w:evenVBand="0" w:oddHBand="1" w:evenHBand="0" w:firstRowFirstColumn="0" w:firstRowLastColumn="0" w:lastRowFirstColumn="0" w:lastRowLastColumn="0"/>
            </w:pPr>
            <w:r>
              <w:t>12.000</w:t>
            </w:r>
          </w:p>
        </w:tc>
        <w:tc>
          <w:tcPr>
            <w:tcW w:w="990" w:type="dxa"/>
          </w:tcPr>
          <w:p w14:paraId="028ACD72" w14:textId="77777777" w:rsidR="007070FF" w:rsidRDefault="00000000">
            <w:pPr>
              <w:cnfStyle w:val="000000100000" w:firstRow="0" w:lastRow="0" w:firstColumn="0" w:lastColumn="0" w:oddVBand="0" w:evenVBand="0" w:oddHBand="1" w:evenHBand="0" w:firstRowFirstColumn="0" w:firstRowLastColumn="0" w:lastRowFirstColumn="0" w:lastRowLastColumn="0"/>
            </w:pPr>
            <w:r>
              <w:t>5.085</w:t>
            </w:r>
          </w:p>
        </w:tc>
        <w:tc>
          <w:tcPr>
            <w:tcW w:w="1318" w:type="dxa"/>
          </w:tcPr>
          <w:p w14:paraId="21F8505A" w14:textId="77777777" w:rsidR="007070FF" w:rsidRDefault="00000000">
            <w:pPr>
              <w:cnfStyle w:val="000000100000" w:firstRow="0" w:lastRow="0" w:firstColumn="0" w:lastColumn="0" w:oddVBand="0" w:evenVBand="0" w:oddHBand="1" w:evenHBand="0" w:firstRowFirstColumn="0" w:firstRowLastColumn="0" w:lastRowFirstColumn="0" w:lastRowLastColumn="0"/>
            </w:pPr>
            <w:r>
              <w:t>7.225</w:t>
            </w:r>
          </w:p>
        </w:tc>
        <w:tc>
          <w:tcPr>
            <w:tcW w:w="1203" w:type="dxa"/>
          </w:tcPr>
          <w:p w14:paraId="4E2F608B" w14:textId="77777777" w:rsidR="007070FF" w:rsidRDefault="00000000">
            <w:pPr>
              <w:cnfStyle w:val="000000100000" w:firstRow="0" w:lastRow="0" w:firstColumn="0" w:lastColumn="0" w:oddVBand="0" w:evenVBand="0" w:oddHBand="1" w:evenHBand="0" w:firstRowFirstColumn="0" w:firstRowLastColumn="0" w:lastRowFirstColumn="0" w:lastRowLastColumn="0"/>
            </w:pPr>
            <w:r>
              <w:t>26.300</w:t>
            </w:r>
          </w:p>
        </w:tc>
      </w:tr>
      <w:tr w:rsidR="007070FF" w14:paraId="1AE5AE61" w14:textId="77777777" w:rsidTr="007070FF">
        <w:tc>
          <w:tcPr>
            <w:cnfStyle w:val="001000000000" w:firstRow="0" w:lastRow="0" w:firstColumn="1" w:lastColumn="0" w:oddVBand="0" w:evenVBand="0" w:oddHBand="0" w:evenHBand="0" w:firstRowFirstColumn="0" w:firstRowLastColumn="0" w:lastRowFirstColumn="0" w:lastRowLastColumn="0"/>
            <w:tcW w:w="1975" w:type="dxa"/>
          </w:tcPr>
          <w:p w14:paraId="7267947B" w14:textId="77777777" w:rsidR="007070FF" w:rsidRDefault="00000000">
            <w:r>
              <w:t>Min</w:t>
            </w:r>
          </w:p>
        </w:tc>
        <w:tc>
          <w:tcPr>
            <w:tcW w:w="996" w:type="dxa"/>
          </w:tcPr>
          <w:p w14:paraId="0AB8307E" w14:textId="77777777" w:rsidR="007070FF" w:rsidRDefault="00000000">
            <w:pPr>
              <w:cnfStyle w:val="000000000000" w:firstRow="0" w:lastRow="0" w:firstColumn="0" w:lastColumn="0" w:oddVBand="0" w:evenVBand="0" w:oddHBand="0" w:evenHBand="0" w:firstRowFirstColumn="0" w:firstRowLastColumn="0" w:lastRowFirstColumn="0" w:lastRowLastColumn="0"/>
            </w:pPr>
            <w:r>
              <w:t>0.010</w:t>
            </w:r>
          </w:p>
        </w:tc>
        <w:tc>
          <w:tcPr>
            <w:tcW w:w="1206" w:type="dxa"/>
          </w:tcPr>
          <w:p w14:paraId="57290459" w14:textId="77777777" w:rsidR="007070FF" w:rsidRDefault="00000000">
            <w:pPr>
              <w:cnfStyle w:val="000000000000" w:firstRow="0" w:lastRow="0" w:firstColumn="0" w:lastColumn="0" w:oddVBand="0" w:evenVBand="0" w:oddHBand="0" w:evenHBand="0" w:firstRowFirstColumn="0" w:firstRowLastColumn="0" w:lastRowFirstColumn="0" w:lastRowLastColumn="0"/>
            </w:pPr>
            <w:r>
              <w:t>0.010</w:t>
            </w:r>
          </w:p>
        </w:tc>
        <w:tc>
          <w:tcPr>
            <w:tcW w:w="1070" w:type="dxa"/>
          </w:tcPr>
          <w:p w14:paraId="5B98BB79" w14:textId="77777777" w:rsidR="007070FF" w:rsidRDefault="00000000">
            <w:pPr>
              <w:cnfStyle w:val="000000000000" w:firstRow="0" w:lastRow="0" w:firstColumn="0" w:lastColumn="0" w:oddVBand="0" w:evenVBand="0" w:oddHBand="0" w:evenHBand="0" w:firstRowFirstColumn="0" w:firstRowLastColumn="0" w:lastRowFirstColumn="0" w:lastRowLastColumn="0"/>
            </w:pPr>
            <w:r>
              <w:t>0.010</w:t>
            </w:r>
          </w:p>
        </w:tc>
        <w:tc>
          <w:tcPr>
            <w:tcW w:w="990" w:type="dxa"/>
          </w:tcPr>
          <w:p w14:paraId="0D5CF570" w14:textId="77777777" w:rsidR="007070FF" w:rsidRDefault="00000000">
            <w:pPr>
              <w:cnfStyle w:val="000000000000" w:firstRow="0" w:lastRow="0" w:firstColumn="0" w:lastColumn="0" w:oddVBand="0" w:evenVBand="0" w:oddHBand="0" w:evenHBand="0" w:firstRowFirstColumn="0" w:firstRowLastColumn="0" w:lastRowFirstColumn="0" w:lastRowLastColumn="0"/>
            </w:pPr>
            <w:r>
              <w:t>0.050</w:t>
            </w:r>
          </w:p>
        </w:tc>
        <w:tc>
          <w:tcPr>
            <w:tcW w:w="1318" w:type="dxa"/>
          </w:tcPr>
          <w:p w14:paraId="4240936B" w14:textId="77777777" w:rsidR="007070FF" w:rsidRDefault="00000000">
            <w:pPr>
              <w:cnfStyle w:val="000000000000" w:firstRow="0" w:lastRow="0" w:firstColumn="0" w:lastColumn="0" w:oddVBand="0" w:evenVBand="0" w:oddHBand="0" w:evenHBand="0" w:firstRowFirstColumn="0" w:firstRowLastColumn="0" w:lastRowFirstColumn="0" w:lastRowLastColumn="0"/>
            </w:pPr>
            <w:r>
              <w:t>0.040</w:t>
            </w:r>
          </w:p>
        </w:tc>
        <w:tc>
          <w:tcPr>
            <w:tcW w:w="1203" w:type="dxa"/>
          </w:tcPr>
          <w:p w14:paraId="42643F85" w14:textId="77777777" w:rsidR="007070FF" w:rsidRDefault="00000000">
            <w:pPr>
              <w:cnfStyle w:val="000000000000" w:firstRow="0" w:lastRow="0" w:firstColumn="0" w:lastColumn="0" w:oddVBand="0" w:evenVBand="0" w:oddHBand="0" w:evenHBand="0" w:firstRowFirstColumn="0" w:firstRowLastColumn="0" w:lastRowFirstColumn="0" w:lastRowLastColumn="0"/>
            </w:pPr>
            <w:r>
              <w:t>0.060</w:t>
            </w:r>
          </w:p>
        </w:tc>
      </w:tr>
      <w:tr w:rsidR="007070FF" w14:paraId="1167C1E4"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85F89A4" w14:textId="77777777" w:rsidR="007070FF" w:rsidRDefault="00000000">
            <w:r>
              <w:t>Max</w:t>
            </w:r>
          </w:p>
        </w:tc>
        <w:tc>
          <w:tcPr>
            <w:tcW w:w="996" w:type="dxa"/>
          </w:tcPr>
          <w:p w14:paraId="04304095" w14:textId="77777777" w:rsidR="007070FF"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206" w:type="dxa"/>
          </w:tcPr>
          <w:p w14:paraId="4A2A4C1A" w14:textId="77777777" w:rsidR="007070FF"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070" w:type="dxa"/>
          </w:tcPr>
          <w:p w14:paraId="53B64F38" w14:textId="77777777" w:rsidR="007070FF" w:rsidRDefault="00000000">
            <w:pPr>
              <w:cnfStyle w:val="000000100000" w:firstRow="0" w:lastRow="0" w:firstColumn="0" w:lastColumn="0" w:oddVBand="0" w:evenVBand="0" w:oddHBand="1" w:evenHBand="0" w:firstRowFirstColumn="0" w:firstRowLastColumn="0" w:lastRowFirstColumn="0" w:lastRowLastColumn="0"/>
            </w:pPr>
            <w:r>
              <w:t>34.400</w:t>
            </w:r>
          </w:p>
        </w:tc>
        <w:tc>
          <w:tcPr>
            <w:tcW w:w="990" w:type="dxa"/>
          </w:tcPr>
          <w:p w14:paraId="140A0604" w14:textId="77777777" w:rsidR="007070FF" w:rsidRDefault="00000000">
            <w:pPr>
              <w:cnfStyle w:val="000000100000" w:firstRow="0" w:lastRow="0" w:firstColumn="0" w:lastColumn="0" w:oddVBand="0" w:evenVBand="0" w:oddHBand="1" w:evenHBand="0" w:firstRowFirstColumn="0" w:firstRowLastColumn="0" w:lastRowFirstColumn="0" w:lastRowLastColumn="0"/>
            </w:pPr>
            <w:r>
              <w:t>18.500</w:t>
            </w:r>
          </w:p>
        </w:tc>
        <w:tc>
          <w:tcPr>
            <w:tcW w:w="1318" w:type="dxa"/>
          </w:tcPr>
          <w:p w14:paraId="5F9585CB" w14:textId="77777777" w:rsidR="007070FF" w:rsidRDefault="00000000">
            <w:pPr>
              <w:cnfStyle w:val="000000100000" w:firstRow="0" w:lastRow="0" w:firstColumn="0" w:lastColumn="0" w:oddVBand="0" w:evenVBand="0" w:oddHBand="1" w:evenHBand="0" w:firstRowFirstColumn="0" w:firstRowLastColumn="0" w:lastRowFirstColumn="0" w:lastRowLastColumn="0"/>
            </w:pPr>
            <w:r>
              <w:t>57.000</w:t>
            </w:r>
          </w:p>
        </w:tc>
        <w:tc>
          <w:tcPr>
            <w:tcW w:w="1203" w:type="dxa"/>
          </w:tcPr>
          <w:p w14:paraId="063A9B62" w14:textId="77777777" w:rsidR="007070FF" w:rsidRDefault="00000000">
            <w:pPr>
              <w:cnfStyle w:val="000000100000" w:firstRow="0" w:lastRow="0" w:firstColumn="0" w:lastColumn="0" w:oddVBand="0" w:evenVBand="0" w:oddHBand="1" w:evenHBand="0" w:firstRowFirstColumn="0" w:firstRowLastColumn="0" w:lastRowFirstColumn="0" w:lastRowLastColumn="0"/>
            </w:pPr>
            <w:r>
              <w:t>27.000</w:t>
            </w:r>
          </w:p>
        </w:tc>
      </w:tr>
    </w:tbl>
    <w:p w14:paraId="5485FFA6" w14:textId="77777777" w:rsidR="007070FF" w:rsidRDefault="007070FF"/>
    <w:p w14:paraId="33AD6982" w14:textId="77777777" w:rsidR="007070FF" w:rsidRDefault="00000000">
      <w:pPr>
        <w:spacing w:after="160" w:line="278" w:lineRule="auto"/>
      </w:pPr>
      <w:r>
        <w:br w:type="page"/>
      </w:r>
    </w:p>
    <w:p w14:paraId="1EB570C7" w14:textId="77777777" w:rsidR="007070FF" w:rsidRDefault="007070FF"/>
    <w:p w14:paraId="31B43FE3" w14:textId="77777777" w:rsidR="007070FF" w:rsidRDefault="00000000">
      <w:pPr>
        <w:pStyle w:val="Heading2"/>
      </w:pPr>
      <w:r>
        <w:t>Supplemental Figure 1: Limits of Agreement by Direction of Evidence</w:t>
      </w:r>
    </w:p>
    <w:p w14:paraId="6B03A6C7" w14:textId="77777777" w:rsidR="007070FF" w:rsidRDefault="00000000">
      <w:pPr>
        <w:pBdr>
          <w:top w:val="nil"/>
          <w:left w:val="nil"/>
          <w:bottom w:val="nil"/>
          <w:right w:val="nil"/>
          <w:between w:val="nil"/>
        </w:pBdr>
        <w:rPr>
          <w:color w:val="000000"/>
        </w:rPr>
      </w:pPr>
      <w:r>
        <w:rPr>
          <w:color w:val="000000"/>
        </w:rPr>
        <w:t>Rows separate positive (</w:t>
      </w:r>
      <w:proofErr w:type="spellStart"/>
      <w:r>
        <w:rPr>
          <w:color w:val="000000"/>
        </w:rPr>
        <w:t>LR</w:t>
      </w:r>
      <w:r>
        <w:rPr>
          <w:color w:val="000000"/>
          <w:vertAlign w:val="subscript"/>
        </w:rPr>
        <w:t>reported</w:t>
      </w:r>
      <w:proofErr w:type="spellEnd"/>
      <w:r>
        <w:rPr>
          <w:color w:val="000000"/>
        </w:rPr>
        <w:t xml:space="preserve"> &gt; 1) from </w:t>
      </w:r>
      <w:proofErr w:type="gramStart"/>
      <w:r>
        <w:rPr>
          <w:color w:val="000000"/>
        </w:rPr>
        <w:t>negative  findings</w:t>
      </w:r>
      <w:proofErr w:type="gramEnd"/>
      <w:r>
        <w:rPr>
          <w:color w:val="000000"/>
        </w:rPr>
        <w:t xml:space="preserve"> (</w:t>
      </w:r>
      <w:proofErr w:type="spellStart"/>
      <w:r>
        <w:rPr>
          <w:color w:val="000000"/>
        </w:rPr>
        <w:t>LR</w:t>
      </w:r>
      <w:r>
        <w:rPr>
          <w:color w:val="000000"/>
          <w:vertAlign w:val="subscript"/>
        </w:rPr>
        <w:t>reported</w:t>
      </w:r>
      <w:proofErr w:type="spellEnd"/>
      <w:r>
        <w:rPr>
          <w:color w:val="000000"/>
        </w:rPr>
        <w:t xml:space="preserve"> &lt; 1). </w:t>
      </w:r>
    </w:p>
    <w:p w14:paraId="06220CCB" w14:textId="77777777" w:rsidR="007070FF" w:rsidRDefault="007070FF"/>
    <w:p w14:paraId="63517BD2" w14:textId="77777777" w:rsidR="007070FF" w:rsidRDefault="00000000">
      <w:r>
        <w:rPr>
          <w:noProof/>
        </w:rPr>
        <w:drawing>
          <wp:inline distT="0" distB="0" distL="0" distR="0" wp14:anchorId="170BD975" wp14:editId="3CA208F6">
            <wp:extent cx="5943600" cy="3168650"/>
            <wp:effectExtent l="0" t="0" r="0" b="0"/>
            <wp:docPr id="10" name="image7.png" descr="A group of colo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group of colored dots&#10;&#10;AI-generated content may be incorrect."/>
                    <pic:cNvPicPr preferRelativeResize="0"/>
                  </pic:nvPicPr>
                  <pic:blipFill>
                    <a:blip r:embed="rId13"/>
                    <a:srcRect/>
                    <a:stretch>
                      <a:fillRect/>
                    </a:stretch>
                  </pic:blipFill>
                  <pic:spPr>
                    <a:xfrm>
                      <a:off x="0" y="0"/>
                      <a:ext cx="5943600" cy="3168650"/>
                    </a:xfrm>
                    <a:prstGeom prst="rect">
                      <a:avLst/>
                    </a:prstGeom>
                    <a:ln/>
                  </pic:spPr>
                </pic:pic>
              </a:graphicData>
            </a:graphic>
          </wp:inline>
        </w:drawing>
      </w:r>
    </w:p>
    <w:p w14:paraId="48080A58" w14:textId="77777777" w:rsidR="007070FF" w:rsidRDefault="00000000">
      <w:pPr>
        <w:spacing w:after="160" w:line="278" w:lineRule="auto"/>
      </w:pPr>
      <w:r>
        <w:br w:type="page"/>
      </w:r>
    </w:p>
    <w:p w14:paraId="7781B0C0" w14:textId="77777777" w:rsidR="007070FF" w:rsidRDefault="007070FF"/>
    <w:p w14:paraId="4566AD56" w14:textId="77777777" w:rsidR="007070FF" w:rsidRDefault="00000000">
      <w:pPr>
        <w:pStyle w:val="Heading2"/>
      </w:pPr>
      <w:r>
        <w:t xml:space="preserve">Supplemental Table 2: Coverage Intervals </w:t>
      </w:r>
    </w:p>
    <w:p w14:paraId="0F149230" w14:textId="77777777" w:rsidR="007070FF" w:rsidRDefault="00000000">
      <w:r>
        <w:t xml:space="preserve">Limits of Agreement that bound 50%, 75%, 90%, 95%, and 99% of model-generated likelihood ratios relative to literature-reported values. Intervals are expressed as multiplicative factors (“×”), indicating how far each model can be expected to deviate reported LRs. Parentheses show 95% confidence intervals for the estimate of each coverage </w:t>
      </w:r>
      <w:proofErr w:type="gramStart"/>
      <w:r>
        <w:t>limit..</w:t>
      </w:r>
      <w:proofErr w:type="gramEnd"/>
    </w:p>
    <w:p w14:paraId="2338FC07" w14:textId="77777777" w:rsidR="007070FF" w:rsidRDefault="007070FF"/>
    <w:p w14:paraId="5C29620C" w14:textId="77777777" w:rsidR="007070FF" w:rsidRDefault="00000000">
      <w:pPr>
        <w:rPr>
          <w:b/>
          <w:bCs/>
        </w:rPr>
      </w:pPr>
      <w:r>
        <w:rPr>
          <w:b/>
          <w:bCs/>
        </w:rPr>
        <w:t>Model: GPT-4o</w:t>
      </w:r>
    </w:p>
    <w:tbl>
      <w:tblPr>
        <w:tblStyle w:val="a0"/>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7070FF" w14:paraId="1378B845" w14:textId="77777777" w:rsidTr="00707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AA34778" w14:textId="77777777" w:rsidR="007070FF" w:rsidRDefault="00000000">
            <w:r>
              <w:t>Coverage</w:t>
            </w:r>
          </w:p>
        </w:tc>
        <w:tc>
          <w:tcPr>
            <w:tcW w:w="2520" w:type="dxa"/>
          </w:tcPr>
          <w:p w14:paraId="24F989A8" w14:textId="77777777" w:rsidR="007070FF"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1422BB50" w14:textId="77777777" w:rsidR="007070FF"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7070FF" w14:paraId="3F94B421"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1941D821" w14:textId="77777777" w:rsidR="007070FF" w:rsidRDefault="00000000">
            <w:r>
              <w:t>50%</w:t>
            </w:r>
          </w:p>
        </w:tc>
        <w:tc>
          <w:tcPr>
            <w:tcW w:w="2520" w:type="dxa"/>
          </w:tcPr>
          <w:p w14:paraId="0E0D3226" w14:textId="77777777" w:rsidR="007070FF" w:rsidRDefault="00000000">
            <w:pPr>
              <w:cnfStyle w:val="000000100000" w:firstRow="0" w:lastRow="0" w:firstColumn="0" w:lastColumn="0" w:oddVBand="0" w:evenVBand="0" w:oddHBand="1" w:evenHBand="0" w:firstRowFirstColumn="0" w:firstRowLastColumn="0" w:lastRowFirstColumn="0" w:lastRowLastColumn="0"/>
            </w:pPr>
            <w:r>
              <w:t>0.61x (0.57x - 0.65x)</w:t>
            </w:r>
          </w:p>
        </w:tc>
        <w:tc>
          <w:tcPr>
            <w:tcW w:w="2520" w:type="dxa"/>
          </w:tcPr>
          <w:p w14:paraId="2B498C36" w14:textId="77777777" w:rsidR="007070FF" w:rsidRDefault="00000000">
            <w:pPr>
              <w:cnfStyle w:val="000000100000" w:firstRow="0" w:lastRow="0" w:firstColumn="0" w:lastColumn="0" w:oddVBand="0" w:evenVBand="0" w:oddHBand="1" w:evenHBand="0" w:firstRowFirstColumn="0" w:firstRowLastColumn="0" w:lastRowFirstColumn="0" w:lastRowLastColumn="0"/>
            </w:pPr>
            <w:r>
              <w:t>1.70 (1.60x - 1.81x)</w:t>
            </w:r>
          </w:p>
        </w:tc>
      </w:tr>
      <w:tr w:rsidR="007070FF" w14:paraId="083DC380" w14:textId="77777777" w:rsidTr="007070FF">
        <w:trPr>
          <w:trHeight w:val="153"/>
        </w:trPr>
        <w:tc>
          <w:tcPr>
            <w:cnfStyle w:val="001000000000" w:firstRow="0" w:lastRow="0" w:firstColumn="1" w:lastColumn="0" w:oddVBand="0" w:evenVBand="0" w:oddHBand="0" w:evenHBand="0" w:firstRowFirstColumn="0" w:firstRowLastColumn="0" w:lastRowFirstColumn="0" w:lastRowLastColumn="0"/>
            <w:tcW w:w="1260" w:type="dxa"/>
          </w:tcPr>
          <w:p w14:paraId="46CF3EE3" w14:textId="77777777" w:rsidR="007070FF" w:rsidRDefault="00000000">
            <w:r>
              <w:t>75%</w:t>
            </w:r>
          </w:p>
        </w:tc>
        <w:tc>
          <w:tcPr>
            <w:tcW w:w="2520" w:type="dxa"/>
          </w:tcPr>
          <w:p w14:paraId="17AC6FB2" w14:textId="77777777" w:rsidR="007070FF" w:rsidRDefault="00000000">
            <w:pPr>
              <w:cnfStyle w:val="000000000000" w:firstRow="0" w:lastRow="0" w:firstColumn="0" w:lastColumn="0" w:oddVBand="0" w:evenVBand="0" w:oddHBand="0" w:evenHBand="0" w:firstRowFirstColumn="0" w:firstRowLastColumn="0" w:lastRowFirstColumn="0" w:lastRowLastColumn="0"/>
            </w:pPr>
            <w:r>
              <w:t>0.42x (0.39x - 0.46x)</w:t>
            </w:r>
          </w:p>
        </w:tc>
        <w:tc>
          <w:tcPr>
            <w:tcW w:w="2520" w:type="dxa"/>
          </w:tcPr>
          <w:p w14:paraId="4D45C25A" w14:textId="77777777" w:rsidR="007070FF" w:rsidRDefault="00000000">
            <w:pPr>
              <w:cnfStyle w:val="000000000000" w:firstRow="0" w:lastRow="0" w:firstColumn="0" w:lastColumn="0" w:oddVBand="0" w:evenVBand="0" w:oddHBand="0" w:evenHBand="0" w:firstRowFirstColumn="0" w:firstRowLastColumn="0" w:lastRowFirstColumn="0" w:lastRowLastColumn="0"/>
            </w:pPr>
            <w:r>
              <w:t>2.44 (2.27x - 2.63x)</w:t>
            </w:r>
          </w:p>
        </w:tc>
      </w:tr>
      <w:tr w:rsidR="007070FF" w14:paraId="66004B57"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4481BFF2" w14:textId="77777777" w:rsidR="007070FF" w:rsidRDefault="00000000">
            <w:r>
              <w:t>90%</w:t>
            </w:r>
          </w:p>
        </w:tc>
        <w:tc>
          <w:tcPr>
            <w:tcW w:w="2520" w:type="dxa"/>
          </w:tcPr>
          <w:p w14:paraId="40AD7477" w14:textId="77777777" w:rsidR="007070FF" w:rsidRDefault="00000000">
            <w:pPr>
              <w:cnfStyle w:val="000000100000" w:firstRow="0" w:lastRow="0" w:firstColumn="0" w:lastColumn="0" w:oddVBand="0" w:evenVBand="0" w:oddHBand="1" w:evenHBand="0" w:firstRowFirstColumn="0" w:firstRowLastColumn="0" w:lastRowFirstColumn="0" w:lastRowLastColumn="0"/>
            </w:pPr>
            <w:r>
              <w:t>0.29x (0.27x - 0.32x)</w:t>
            </w:r>
          </w:p>
        </w:tc>
        <w:tc>
          <w:tcPr>
            <w:tcW w:w="2520" w:type="dxa"/>
          </w:tcPr>
          <w:p w14:paraId="5959D2FE" w14:textId="77777777" w:rsidR="007070FF" w:rsidRDefault="00000000">
            <w:pPr>
              <w:cnfStyle w:val="000000100000" w:firstRow="0" w:lastRow="0" w:firstColumn="0" w:lastColumn="0" w:oddVBand="0" w:evenVBand="0" w:oddHBand="1" w:evenHBand="0" w:firstRowFirstColumn="0" w:firstRowLastColumn="0" w:lastRowFirstColumn="0" w:lastRowLastColumn="0"/>
            </w:pPr>
            <w:r>
              <w:t>3.56 (3.27x - 3.88x)</w:t>
            </w:r>
          </w:p>
        </w:tc>
      </w:tr>
      <w:tr w:rsidR="007070FF" w14:paraId="4C5B51C3" w14:textId="77777777" w:rsidTr="007070FF">
        <w:tc>
          <w:tcPr>
            <w:cnfStyle w:val="001000000000" w:firstRow="0" w:lastRow="0" w:firstColumn="1" w:lastColumn="0" w:oddVBand="0" w:evenVBand="0" w:oddHBand="0" w:evenHBand="0" w:firstRowFirstColumn="0" w:firstRowLastColumn="0" w:lastRowFirstColumn="0" w:lastRowLastColumn="0"/>
            <w:tcW w:w="1260" w:type="dxa"/>
          </w:tcPr>
          <w:p w14:paraId="3457261E" w14:textId="77777777" w:rsidR="007070FF" w:rsidRDefault="00000000">
            <w:r>
              <w:t>95%</w:t>
            </w:r>
          </w:p>
        </w:tc>
        <w:tc>
          <w:tcPr>
            <w:tcW w:w="2520" w:type="dxa"/>
          </w:tcPr>
          <w:p w14:paraId="0E5E1AC1" w14:textId="77777777" w:rsidR="007070FF"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4B350706" w14:textId="77777777" w:rsidR="007070FF" w:rsidRDefault="00000000">
            <w:pPr>
              <w:cnfStyle w:val="000000000000" w:firstRow="0" w:lastRow="0" w:firstColumn="0" w:lastColumn="0" w:oddVBand="0" w:evenVBand="0" w:oddHBand="0" w:evenHBand="0" w:firstRowFirstColumn="0" w:firstRowLastColumn="0" w:lastRowFirstColumn="0" w:lastRowLastColumn="0"/>
            </w:pPr>
            <w:r>
              <w:t>4.53 (4.11x - 4.99x)</w:t>
            </w:r>
          </w:p>
        </w:tc>
      </w:tr>
      <w:tr w:rsidR="007070FF" w14:paraId="61B747FD"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65C84D9" w14:textId="77777777" w:rsidR="007070FF" w:rsidRDefault="00000000">
            <w:r>
              <w:t>99%</w:t>
            </w:r>
          </w:p>
        </w:tc>
        <w:tc>
          <w:tcPr>
            <w:tcW w:w="2520" w:type="dxa"/>
          </w:tcPr>
          <w:p w14:paraId="06615EF7" w14:textId="77777777" w:rsidR="007070FF"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6084CCF2" w14:textId="77777777" w:rsidR="007070FF" w:rsidRDefault="00000000">
            <w:pPr>
              <w:cnfStyle w:val="000000100000" w:firstRow="0" w:lastRow="0" w:firstColumn="0" w:lastColumn="0" w:oddVBand="0" w:evenVBand="0" w:oddHBand="1" w:evenHBand="0" w:firstRowFirstColumn="0" w:firstRowLastColumn="0" w:lastRowFirstColumn="0" w:lastRowLastColumn="0"/>
            </w:pPr>
            <w:r>
              <w:t>7.24 (6.43x - 8.14x)</w:t>
            </w:r>
          </w:p>
        </w:tc>
      </w:tr>
    </w:tbl>
    <w:p w14:paraId="4F519A36" w14:textId="77777777" w:rsidR="007070FF" w:rsidRDefault="007070FF"/>
    <w:p w14:paraId="0895F9A4" w14:textId="77777777" w:rsidR="007070FF" w:rsidRDefault="00000000">
      <w:pPr>
        <w:rPr>
          <w:b/>
          <w:bCs/>
        </w:rPr>
      </w:pPr>
      <w:r>
        <w:rPr>
          <w:b/>
          <w:bCs/>
        </w:rPr>
        <w:t>Model: o3</w:t>
      </w:r>
    </w:p>
    <w:tbl>
      <w:tblPr>
        <w:tblStyle w:val="a1"/>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7070FF" w14:paraId="3C52F950" w14:textId="77777777" w:rsidTr="00707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C96AAE4" w14:textId="77777777" w:rsidR="007070FF" w:rsidRDefault="00000000">
            <w:r>
              <w:t xml:space="preserve">Coverage </w:t>
            </w:r>
          </w:p>
        </w:tc>
        <w:tc>
          <w:tcPr>
            <w:tcW w:w="2520" w:type="dxa"/>
          </w:tcPr>
          <w:p w14:paraId="3B26F460" w14:textId="77777777" w:rsidR="007070FF"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6079D0FA" w14:textId="77777777" w:rsidR="007070FF"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7070FF" w14:paraId="7EB68011"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6333A84" w14:textId="77777777" w:rsidR="007070FF" w:rsidRDefault="00000000">
            <w:r>
              <w:t>50%</w:t>
            </w:r>
          </w:p>
        </w:tc>
        <w:tc>
          <w:tcPr>
            <w:tcW w:w="2520" w:type="dxa"/>
          </w:tcPr>
          <w:p w14:paraId="0658CC99" w14:textId="77777777" w:rsidR="007070FF" w:rsidRDefault="00000000">
            <w:pPr>
              <w:cnfStyle w:val="000000100000" w:firstRow="0" w:lastRow="0" w:firstColumn="0" w:lastColumn="0" w:oddVBand="0" w:evenVBand="0" w:oddHBand="1" w:evenHBand="0" w:firstRowFirstColumn="0" w:firstRowLastColumn="0" w:lastRowFirstColumn="0" w:lastRowLastColumn="0"/>
            </w:pPr>
            <w:r>
              <w:t>0.60x (0.56x - 0.63x)</w:t>
            </w:r>
          </w:p>
        </w:tc>
        <w:tc>
          <w:tcPr>
            <w:tcW w:w="2520" w:type="dxa"/>
          </w:tcPr>
          <w:p w14:paraId="17ADB99D" w14:textId="77777777" w:rsidR="007070FF" w:rsidRDefault="00000000">
            <w:pPr>
              <w:cnfStyle w:val="000000100000" w:firstRow="0" w:lastRow="0" w:firstColumn="0" w:lastColumn="0" w:oddVBand="0" w:evenVBand="0" w:oddHBand="1" w:evenHBand="0" w:firstRowFirstColumn="0" w:firstRowLastColumn="0" w:lastRowFirstColumn="0" w:lastRowLastColumn="0"/>
            </w:pPr>
            <w:r>
              <w:t>1.64 (1.54x - 1.74x)</w:t>
            </w:r>
          </w:p>
        </w:tc>
      </w:tr>
      <w:tr w:rsidR="007070FF" w14:paraId="1B236417" w14:textId="77777777" w:rsidTr="007070FF">
        <w:tc>
          <w:tcPr>
            <w:cnfStyle w:val="001000000000" w:firstRow="0" w:lastRow="0" w:firstColumn="1" w:lastColumn="0" w:oddVBand="0" w:evenVBand="0" w:oddHBand="0" w:evenHBand="0" w:firstRowFirstColumn="0" w:firstRowLastColumn="0" w:lastRowFirstColumn="0" w:lastRowLastColumn="0"/>
            <w:tcW w:w="1260" w:type="dxa"/>
          </w:tcPr>
          <w:p w14:paraId="3A5C09AE" w14:textId="77777777" w:rsidR="007070FF" w:rsidRDefault="00000000">
            <w:r>
              <w:t>75%</w:t>
            </w:r>
          </w:p>
        </w:tc>
        <w:tc>
          <w:tcPr>
            <w:tcW w:w="2520" w:type="dxa"/>
          </w:tcPr>
          <w:p w14:paraId="77EC3BA3" w14:textId="77777777" w:rsidR="007070FF" w:rsidRDefault="00000000">
            <w:pPr>
              <w:cnfStyle w:val="000000000000" w:firstRow="0" w:lastRow="0" w:firstColumn="0" w:lastColumn="0" w:oddVBand="0" w:evenVBand="0" w:oddHBand="0" w:evenHBand="0" w:firstRowFirstColumn="0" w:firstRowLastColumn="0" w:lastRowFirstColumn="0" w:lastRowLastColumn="0"/>
            </w:pPr>
            <w:r>
              <w:t>0.42x (0.39x - 0.45x)</w:t>
            </w:r>
          </w:p>
        </w:tc>
        <w:tc>
          <w:tcPr>
            <w:tcW w:w="2520" w:type="dxa"/>
          </w:tcPr>
          <w:p w14:paraId="3CB8DDD7" w14:textId="77777777" w:rsidR="007070FF" w:rsidRDefault="00000000">
            <w:pPr>
              <w:cnfStyle w:val="000000000000" w:firstRow="0" w:lastRow="0" w:firstColumn="0" w:lastColumn="0" w:oddVBand="0" w:evenVBand="0" w:oddHBand="0" w:evenHBand="0" w:firstRowFirstColumn="0" w:firstRowLastColumn="0" w:lastRowFirstColumn="0" w:lastRowLastColumn="0"/>
            </w:pPr>
            <w:r>
              <w:t>2.33 (2.17x - 2.51x)</w:t>
            </w:r>
          </w:p>
        </w:tc>
      </w:tr>
      <w:tr w:rsidR="007070FF" w14:paraId="31AF8F49"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7C377CF" w14:textId="77777777" w:rsidR="007070FF" w:rsidRDefault="00000000">
            <w:r>
              <w:t>90%</w:t>
            </w:r>
          </w:p>
        </w:tc>
        <w:tc>
          <w:tcPr>
            <w:tcW w:w="2520" w:type="dxa"/>
          </w:tcPr>
          <w:p w14:paraId="60D8158A" w14:textId="77777777" w:rsidR="007070FF" w:rsidRDefault="00000000">
            <w:pPr>
              <w:cnfStyle w:val="000000100000" w:firstRow="0" w:lastRow="0" w:firstColumn="0" w:lastColumn="0" w:oddVBand="0" w:evenVBand="0" w:oddHBand="1" w:evenHBand="0" w:firstRowFirstColumn="0" w:firstRowLastColumn="0" w:lastRowFirstColumn="0" w:lastRowLastColumn="0"/>
            </w:pPr>
            <w:r>
              <w:t>0.29x (0.26x - 0.31x)</w:t>
            </w:r>
          </w:p>
        </w:tc>
        <w:tc>
          <w:tcPr>
            <w:tcW w:w="2520" w:type="dxa"/>
          </w:tcPr>
          <w:p w14:paraId="5CBF4B10" w14:textId="77777777" w:rsidR="007070FF" w:rsidRDefault="00000000">
            <w:pPr>
              <w:cnfStyle w:val="000000100000" w:firstRow="0" w:lastRow="0" w:firstColumn="0" w:lastColumn="0" w:oddVBand="0" w:evenVBand="0" w:oddHBand="1" w:evenHBand="0" w:firstRowFirstColumn="0" w:firstRowLastColumn="0" w:lastRowFirstColumn="0" w:lastRowLastColumn="0"/>
            </w:pPr>
            <w:r>
              <w:t>3.38 (3.10x - 3.68x)</w:t>
            </w:r>
          </w:p>
        </w:tc>
      </w:tr>
      <w:tr w:rsidR="007070FF" w14:paraId="5C6AA9F4" w14:textId="77777777" w:rsidTr="007070FF">
        <w:tc>
          <w:tcPr>
            <w:cnfStyle w:val="001000000000" w:firstRow="0" w:lastRow="0" w:firstColumn="1" w:lastColumn="0" w:oddVBand="0" w:evenVBand="0" w:oddHBand="0" w:evenHBand="0" w:firstRowFirstColumn="0" w:firstRowLastColumn="0" w:lastRowFirstColumn="0" w:lastRowLastColumn="0"/>
            <w:tcW w:w="1260" w:type="dxa"/>
          </w:tcPr>
          <w:p w14:paraId="3718C1A1" w14:textId="77777777" w:rsidR="007070FF" w:rsidRDefault="00000000">
            <w:r>
              <w:t>95%</w:t>
            </w:r>
          </w:p>
        </w:tc>
        <w:tc>
          <w:tcPr>
            <w:tcW w:w="2520" w:type="dxa"/>
          </w:tcPr>
          <w:p w14:paraId="4BC91CB9" w14:textId="77777777" w:rsidR="007070FF"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7D5FB9DF" w14:textId="77777777" w:rsidR="007070FF" w:rsidRDefault="00000000">
            <w:pPr>
              <w:cnfStyle w:val="000000000000" w:firstRow="0" w:lastRow="0" w:firstColumn="0" w:lastColumn="0" w:oddVBand="0" w:evenVBand="0" w:oddHBand="0" w:evenHBand="0" w:firstRowFirstColumn="0" w:firstRowLastColumn="0" w:lastRowFirstColumn="0" w:lastRowLastColumn="0"/>
            </w:pPr>
            <w:r>
              <w:t>4.28 (3.89x - 4.71x)</w:t>
            </w:r>
          </w:p>
        </w:tc>
      </w:tr>
      <w:tr w:rsidR="007070FF" w14:paraId="253101C7"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0306DEEB" w14:textId="77777777" w:rsidR="007070FF" w:rsidRDefault="00000000">
            <w:r>
              <w:t>99%</w:t>
            </w:r>
          </w:p>
        </w:tc>
        <w:tc>
          <w:tcPr>
            <w:tcW w:w="2520" w:type="dxa"/>
          </w:tcPr>
          <w:p w14:paraId="39A298B7" w14:textId="77777777" w:rsidR="007070FF"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2DC978EE" w14:textId="77777777" w:rsidR="007070FF" w:rsidRDefault="00000000">
            <w:pPr>
              <w:cnfStyle w:val="000000100000" w:firstRow="0" w:lastRow="0" w:firstColumn="0" w:lastColumn="0" w:oddVBand="0" w:evenVBand="0" w:oddHBand="1" w:evenHBand="0" w:firstRowFirstColumn="0" w:firstRowLastColumn="0" w:lastRowFirstColumn="0" w:lastRowLastColumn="0"/>
            </w:pPr>
            <w:r>
              <w:t>6.79 (6.05x - 7.62x)</w:t>
            </w:r>
          </w:p>
        </w:tc>
      </w:tr>
    </w:tbl>
    <w:p w14:paraId="641DF56D" w14:textId="77777777" w:rsidR="007070FF" w:rsidRDefault="007070FF"/>
    <w:p w14:paraId="6C5D3109" w14:textId="77777777" w:rsidR="007070FF" w:rsidRDefault="00000000">
      <w:pPr>
        <w:rPr>
          <w:b/>
          <w:bCs/>
        </w:rPr>
      </w:pPr>
      <w:r>
        <w:rPr>
          <w:b/>
          <w:bCs/>
        </w:rPr>
        <w:t>Model: GPT-5</w:t>
      </w:r>
    </w:p>
    <w:tbl>
      <w:tblPr>
        <w:tblStyle w:val="a2"/>
        <w:tblW w:w="6295"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9"/>
        <w:gridCol w:w="2496"/>
        <w:gridCol w:w="2610"/>
      </w:tblGrid>
      <w:tr w:rsidR="007070FF" w14:paraId="11ECA517" w14:textId="77777777" w:rsidTr="00707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4E2F0953" w14:textId="77777777" w:rsidR="007070FF" w:rsidRDefault="00000000">
            <w:r>
              <w:t xml:space="preserve">Coverage </w:t>
            </w:r>
          </w:p>
        </w:tc>
        <w:tc>
          <w:tcPr>
            <w:tcW w:w="2496" w:type="dxa"/>
          </w:tcPr>
          <w:p w14:paraId="7D8593EF" w14:textId="77777777" w:rsidR="007070FF"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610" w:type="dxa"/>
          </w:tcPr>
          <w:p w14:paraId="08892F6A" w14:textId="77777777" w:rsidR="007070FF"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7070FF" w14:paraId="5F5BE93E"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E8623F2" w14:textId="77777777" w:rsidR="007070FF" w:rsidRDefault="00000000">
            <w:r>
              <w:t>50%</w:t>
            </w:r>
          </w:p>
        </w:tc>
        <w:tc>
          <w:tcPr>
            <w:tcW w:w="2496" w:type="dxa"/>
          </w:tcPr>
          <w:p w14:paraId="3B1DC46B" w14:textId="77777777" w:rsidR="007070FF" w:rsidRDefault="00000000">
            <w:pPr>
              <w:cnfStyle w:val="000000100000" w:firstRow="0" w:lastRow="0" w:firstColumn="0" w:lastColumn="0" w:oddVBand="0" w:evenVBand="0" w:oddHBand="1" w:evenHBand="0" w:firstRowFirstColumn="0" w:firstRowLastColumn="0" w:lastRowFirstColumn="0" w:lastRowLastColumn="0"/>
            </w:pPr>
            <w:r>
              <w:t>0.63x (0.59x - 0.66x)</w:t>
            </w:r>
          </w:p>
        </w:tc>
        <w:tc>
          <w:tcPr>
            <w:tcW w:w="2610" w:type="dxa"/>
          </w:tcPr>
          <w:p w14:paraId="00051DFB" w14:textId="77777777" w:rsidR="007070FF" w:rsidRDefault="00000000">
            <w:pPr>
              <w:cnfStyle w:val="000000100000" w:firstRow="0" w:lastRow="0" w:firstColumn="0" w:lastColumn="0" w:oddVBand="0" w:evenVBand="0" w:oddHBand="1" w:evenHBand="0" w:firstRowFirstColumn="0" w:firstRowLastColumn="0" w:lastRowFirstColumn="0" w:lastRowLastColumn="0"/>
            </w:pPr>
            <w:r>
              <w:t>1.56 (1.47x - 1.65x)</w:t>
            </w:r>
          </w:p>
        </w:tc>
      </w:tr>
      <w:tr w:rsidR="007070FF" w14:paraId="64158331" w14:textId="77777777" w:rsidTr="007070FF">
        <w:tc>
          <w:tcPr>
            <w:cnfStyle w:val="001000000000" w:firstRow="0" w:lastRow="0" w:firstColumn="1" w:lastColumn="0" w:oddVBand="0" w:evenVBand="0" w:oddHBand="0" w:evenHBand="0" w:firstRowFirstColumn="0" w:firstRowLastColumn="0" w:lastRowFirstColumn="0" w:lastRowLastColumn="0"/>
            <w:tcW w:w="1189" w:type="dxa"/>
          </w:tcPr>
          <w:p w14:paraId="640FDF2B" w14:textId="77777777" w:rsidR="007070FF" w:rsidRDefault="00000000">
            <w:r>
              <w:t>75%</w:t>
            </w:r>
          </w:p>
        </w:tc>
        <w:tc>
          <w:tcPr>
            <w:tcW w:w="2496" w:type="dxa"/>
          </w:tcPr>
          <w:p w14:paraId="4FF14EAF" w14:textId="77777777" w:rsidR="007070FF" w:rsidRDefault="00000000">
            <w:pPr>
              <w:cnfStyle w:val="000000000000" w:firstRow="0" w:lastRow="0" w:firstColumn="0" w:lastColumn="0" w:oddVBand="0" w:evenVBand="0" w:oddHBand="0" w:evenHBand="0" w:firstRowFirstColumn="0" w:firstRowLastColumn="0" w:lastRowFirstColumn="0" w:lastRowLastColumn="0"/>
            </w:pPr>
            <w:r>
              <w:t>0.46x (0.43x - 0.49x)</w:t>
            </w:r>
          </w:p>
        </w:tc>
        <w:tc>
          <w:tcPr>
            <w:tcW w:w="2610" w:type="dxa"/>
          </w:tcPr>
          <w:p w14:paraId="77647626" w14:textId="77777777" w:rsidR="007070FF" w:rsidRDefault="00000000">
            <w:pPr>
              <w:cnfStyle w:val="000000000000" w:firstRow="0" w:lastRow="0" w:firstColumn="0" w:lastColumn="0" w:oddVBand="0" w:evenVBand="0" w:oddHBand="0" w:evenHBand="0" w:firstRowFirstColumn="0" w:firstRowLastColumn="0" w:lastRowFirstColumn="0" w:lastRowLastColumn="0"/>
            </w:pPr>
            <w:r>
              <w:t>2.15 (2.01x - 2.29x)</w:t>
            </w:r>
          </w:p>
        </w:tc>
      </w:tr>
      <w:tr w:rsidR="007070FF" w14:paraId="46AFD23B"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2856E484" w14:textId="77777777" w:rsidR="007070FF" w:rsidRDefault="00000000">
            <w:r>
              <w:t>90%</w:t>
            </w:r>
          </w:p>
        </w:tc>
        <w:tc>
          <w:tcPr>
            <w:tcW w:w="2496" w:type="dxa"/>
          </w:tcPr>
          <w:p w14:paraId="28895D24" w14:textId="77777777" w:rsidR="007070FF" w:rsidRDefault="00000000">
            <w:pPr>
              <w:cnfStyle w:val="000000100000" w:firstRow="0" w:lastRow="0" w:firstColumn="0" w:lastColumn="0" w:oddVBand="0" w:evenVBand="0" w:oddHBand="1" w:evenHBand="0" w:firstRowFirstColumn="0" w:firstRowLastColumn="0" w:lastRowFirstColumn="0" w:lastRowLastColumn="0"/>
            </w:pPr>
            <w:r>
              <w:t>0.33x (0.30x - 0.35x)</w:t>
            </w:r>
          </w:p>
        </w:tc>
        <w:tc>
          <w:tcPr>
            <w:tcW w:w="2610" w:type="dxa"/>
          </w:tcPr>
          <w:p w14:paraId="38C708F8" w14:textId="77777777" w:rsidR="007070FF" w:rsidRDefault="00000000">
            <w:pPr>
              <w:cnfStyle w:val="000000100000" w:firstRow="0" w:lastRow="0" w:firstColumn="0" w:lastColumn="0" w:oddVBand="0" w:evenVBand="0" w:oddHBand="1" w:evenHBand="0" w:firstRowFirstColumn="0" w:firstRowLastColumn="0" w:lastRowFirstColumn="0" w:lastRowLastColumn="0"/>
            </w:pPr>
            <w:r>
              <w:t>2.99 (2.77x - 3.23x)</w:t>
            </w:r>
          </w:p>
        </w:tc>
      </w:tr>
      <w:tr w:rsidR="007070FF" w14:paraId="19C08642" w14:textId="77777777" w:rsidTr="007070FF">
        <w:tc>
          <w:tcPr>
            <w:cnfStyle w:val="001000000000" w:firstRow="0" w:lastRow="0" w:firstColumn="1" w:lastColumn="0" w:oddVBand="0" w:evenVBand="0" w:oddHBand="0" w:evenHBand="0" w:firstRowFirstColumn="0" w:firstRowLastColumn="0" w:lastRowFirstColumn="0" w:lastRowLastColumn="0"/>
            <w:tcW w:w="1189" w:type="dxa"/>
          </w:tcPr>
          <w:p w14:paraId="62210DDA" w14:textId="77777777" w:rsidR="007070FF" w:rsidRDefault="00000000">
            <w:r>
              <w:t>95%</w:t>
            </w:r>
          </w:p>
        </w:tc>
        <w:tc>
          <w:tcPr>
            <w:tcW w:w="2496" w:type="dxa"/>
          </w:tcPr>
          <w:p w14:paraId="291D5E08" w14:textId="77777777" w:rsidR="007070FF" w:rsidRDefault="00000000">
            <w:pPr>
              <w:cnfStyle w:val="000000000000" w:firstRow="0" w:lastRow="0" w:firstColumn="0" w:lastColumn="0" w:oddVBand="0" w:evenVBand="0" w:oddHBand="0" w:evenHBand="0" w:firstRowFirstColumn="0" w:firstRowLastColumn="0" w:lastRowFirstColumn="0" w:lastRowLastColumn="0"/>
            </w:pPr>
            <w:r>
              <w:t>0.26x (0.24x - 0.29x)</w:t>
            </w:r>
          </w:p>
        </w:tc>
        <w:tc>
          <w:tcPr>
            <w:tcW w:w="2610" w:type="dxa"/>
          </w:tcPr>
          <w:p w14:paraId="66AD19B8" w14:textId="77777777" w:rsidR="007070FF" w:rsidRDefault="00000000">
            <w:pPr>
              <w:cnfStyle w:val="000000000000" w:firstRow="0" w:lastRow="0" w:firstColumn="0" w:lastColumn="0" w:oddVBand="0" w:evenVBand="0" w:oddHBand="0" w:evenHBand="0" w:firstRowFirstColumn="0" w:firstRowLastColumn="0" w:lastRowFirstColumn="0" w:lastRowLastColumn="0"/>
            </w:pPr>
            <w:r>
              <w:t>3.70 (3.40x - 4.03x)</w:t>
            </w:r>
          </w:p>
        </w:tc>
      </w:tr>
      <w:tr w:rsidR="007070FF" w14:paraId="245EE914" w14:textId="77777777" w:rsidTr="007070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09EB405C" w14:textId="77777777" w:rsidR="007070FF" w:rsidRDefault="00000000">
            <w:r>
              <w:t>99%</w:t>
            </w:r>
          </w:p>
        </w:tc>
        <w:tc>
          <w:tcPr>
            <w:tcW w:w="2496" w:type="dxa"/>
          </w:tcPr>
          <w:p w14:paraId="2110CD9C" w14:textId="77777777" w:rsidR="007070FF" w:rsidRDefault="00000000">
            <w:pPr>
              <w:cnfStyle w:val="000000100000" w:firstRow="0" w:lastRow="0" w:firstColumn="0" w:lastColumn="0" w:oddVBand="0" w:evenVBand="0" w:oddHBand="1" w:evenHBand="0" w:firstRowFirstColumn="0" w:firstRowLastColumn="0" w:lastRowFirstColumn="0" w:lastRowLastColumn="0"/>
            </w:pPr>
            <w:r>
              <w:t>0.17x (0.16x - 0.19x)</w:t>
            </w:r>
          </w:p>
        </w:tc>
        <w:tc>
          <w:tcPr>
            <w:tcW w:w="2610" w:type="dxa"/>
          </w:tcPr>
          <w:p w14:paraId="1CAC9864" w14:textId="77777777" w:rsidR="007070FF" w:rsidRDefault="00000000">
            <w:pPr>
              <w:cnfStyle w:val="000000100000" w:firstRow="0" w:lastRow="0" w:firstColumn="0" w:lastColumn="0" w:oddVBand="0" w:evenVBand="0" w:oddHBand="1" w:evenHBand="0" w:firstRowFirstColumn="0" w:firstRowLastColumn="0" w:lastRowFirstColumn="0" w:lastRowLastColumn="0"/>
            </w:pPr>
            <w:r>
              <w:t>5.61 (5.05x - 6.22x)</w:t>
            </w:r>
          </w:p>
        </w:tc>
      </w:tr>
    </w:tbl>
    <w:p w14:paraId="6820794F" w14:textId="77777777" w:rsidR="007070FF" w:rsidRDefault="007070FF"/>
    <w:p w14:paraId="40DAABC2" w14:textId="77777777" w:rsidR="007070FF" w:rsidRDefault="00000000">
      <w:pPr>
        <w:pStyle w:val="Heading2"/>
      </w:pPr>
      <w:r>
        <w:lastRenderedPageBreak/>
        <w:t xml:space="preserve">Supplemental Figure 2 (a-c): Calibration Plots </w:t>
      </w:r>
    </w:p>
    <w:p w14:paraId="1FFC0613" w14:textId="77777777" w:rsidR="007070FF" w:rsidRPr="007070FF" w:rsidRDefault="00000000">
      <w:pPr>
        <w:pStyle w:val="Heading2"/>
        <w:rPr>
          <w:u w:val="none"/>
          <w:rPrChange w:id="365" w:author="Brian Locke" w:date="2025-11-12T19:54:00Z">
            <w:rPr/>
          </w:rPrChange>
        </w:rPr>
      </w:pPr>
      <w:r>
        <w:rPr>
          <w:u w:val="none"/>
          <w:rPrChange w:id="366" w:author="Brian Locke" w:date="2025-11-12T19:54:00Z">
            <w:rPr/>
          </w:rPrChange>
        </w:rPr>
        <w:t>Calibration of log-transformed likelihood ratios (LRs) generated by each model against literature-reported LRs, with the calibration intercept, slope, 95% Wald confidence intervals, and R² reported. Perfect calibration on the log scale corresponds to the intercept=0 and the slope=1; A slope &lt;1 indicates shrinkage toward less-extreme LRs. Each panel shows the identity line (dashed), model predictions (solid), binned means (quantile bins), and non-parametric smoothers (LOWESS and isotonic regression) as descriptive complements. All regressions used complete (</w:t>
      </w:r>
      <w:proofErr w:type="spellStart"/>
      <w:proofErr w:type="gramStart"/>
      <w:r>
        <w:rPr>
          <w:u w:val="none"/>
          <w:rPrChange w:id="367" w:author="Brian Locke" w:date="2025-11-12T19:54:00Z">
            <w:rPr/>
          </w:rPrChange>
        </w:rPr>
        <w:t>x,y</w:t>
      </w:r>
      <w:proofErr w:type="spellEnd"/>
      <w:proofErr w:type="gramEnd"/>
      <w:r>
        <w:rPr>
          <w:u w:val="none"/>
          <w:rPrChange w:id="368" w:author="Brian Locke" w:date="2025-11-12T19:54:00Z">
            <w:rPr/>
          </w:rPrChange>
        </w:rPr>
        <w:t>) pairs; residual diagnostics showed no material heteroskedasticity, so standard OLS inference was retained. LRs are presented on the logarithmic scale.</w:t>
      </w:r>
    </w:p>
    <w:p w14:paraId="2281BD27" w14:textId="77777777" w:rsidR="007070FF" w:rsidRDefault="007070FF">
      <w:pPr>
        <w:pStyle w:val="Heading2"/>
      </w:pPr>
    </w:p>
    <w:p w14:paraId="66424820" w14:textId="77777777" w:rsidR="007070FF" w:rsidRDefault="00000000">
      <w:r>
        <w:t>(Panels A–C: GPT-4o, o3, GPT-5, respectively.)</w:t>
      </w:r>
      <w:r>
        <w:rPr>
          <w:noProof/>
        </w:rPr>
        <w:drawing>
          <wp:inline distT="0" distB="0" distL="0" distR="0" wp14:anchorId="2F3EACB2" wp14:editId="1273EEA6">
            <wp:extent cx="4406900" cy="4546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406900" cy="4546600"/>
                    </a:xfrm>
                    <a:prstGeom prst="rect">
                      <a:avLst/>
                    </a:prstGeom>
                    <a:ln/>
                  </pic:spPr>
                </pic:pic>
              </a:graphicData>
            </a:graphic>
          </wp:inline>
        </w:drawing>
      </w:r>
      <w:r>
        <w:t>.</w:t>
      </w:r>
    </w:p>
    <w:p w14:paraId="17D5CDFE" w14:textId="77777777" w:rsidR="007070FF" w:rsidRDefault="00000000">
      <w:r>
        <w:rPr>
          <w:noProof/>
        </w:rPr>
        <w:lastRenderedPageBreak/>
        <w:drawing>
          <wp:inline distT="0" distB="0" distL="0" distR="0" wp14:anchorId="049722CF" wp14:editId="351F2422">
            <wp:extent cx="4406900" cy="4546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4406900" cy="4546600"/>
                    </a:xfrm>
                    <a:prstGeom prst="rect">
                      <a:avLst/>
                    </a:prstGeom>
                    <a:ln/>
                  </pic:spPr>
                </pic:pic>
              </a:graphicData>
            </a:graphic>
          </wp:inline>
        </w:drawing>
      </w:r>
      <w:r>
        <w:rPr>
          <w:noProof/>
        </w:rPr>
        <w:lastRenderedPageBreak/>
        <w:drawing>
          <wp:inline distT="0" distB="0" distL="0" distR="0" wp14:anchorId="06BA0A64" wp14:editId="2A2D503B">
            <wp:extent cx="4406900" cy="4546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406900" cy="4546600"/>
                    </a:xfrm>
                    <a:prstGeom prst="rect">
                      <a:avLst/>
                    </a:prstGeom>
                    <a:ln/>
                  </pic:spPr>
                </pic:pic>
              </a:graphicData>
            </a:graphic>
          </wp:inline>
        </w:drawing>
      </w:r>
    </w:p>
    <w:p w14:paraId="004C3F00" w14:textId="77777777" w:rsidR="007070FF" w:rsidRDefault="007070FF"/>
    <w:p w14:paraId="08199F8C" w14:textId="77777777" w:rsidR="007070FF" w:rsidRDefault="007070FF"/>
    <w:p w14:paraId="5A0A6858" w14:textId="77777777" w:rsidR="007070FF" w:rsidRDefault="007070FF"/>
    <w:p w14:paraId="5C51DFCF" w14:textId="77777777" w:rsidR="007070FF" w:rsidRDefault="00000000">
      <w:pPr>
        <w:pStyle w:val="Heading2"/>
        <w:rPr>
          <w:ins w:id="369" w:author="Brian Locke" w:date="2025-11-12T20:23:00Z"/>
        </w:rPr>
      </w:pPr>
      <w:r>
        <w:t>Supplemental Figure 3(a-c): Qualitative Agreement between LLMs and Literature-reported LRs</w:t>
      </w:r>
    </w:p>
    <w:p w14:paraId="4C03EFAD" w14:textId="77777777" w:rsidR="007070FF" w:rsidRPr="00E05BAC" w:rsidRDefault="00000000" w:rsidP="007070FF">
      <w:pPr>
        <w:pPrChange w:id="370" w:author="Brian Locke" w:date="2025-11-12T20:23:00Z">
          <w:pPr>
            <w:pStyle w:val="Heading2"/>
          </w:pPr>
        </w:pPrChange>
      </w:pPr>
      <w:ins w:id="371" w:author="Brian Locke" w:date="2025-11-12T20:23:00Z">
        <w:r w:rsidRPr="00E05BAC">
          <w:t xml:space="preserve">Heatmaps display agreement between each model’s estimated likelihood ratios and literature-reported values after mapping numeric LRs into standard qualitative evidence bands (large increase, moderate increase, small increase, no change, small decrease, moderate decrease, large decrease) using commonly accepted LR thresholds ( &gt;10, 5–10, 2–5, 0.5–2, 0.2–0.5, 0.1–0.2, &lt;0.1, respectively). Each cell shows the proportion of finding–condition pairs falling </w:t>
        </w:r>
        <w:proofErr w:type="gramStart"/>
        <w:r w:rsidRPr="00E05BAC">
          <w:t>in a given</w:t>
        </w:r>
        <w:proofErr w:type="gramEnd"/>
        <w:r w:rsidRPr="00E05BAC">
          <w:t xml:space="preserve"> combination of estimated and reported bands. </w:t>
        </w:r>
        <w:r>
          <w:rPr>
            <w:rPrChange w:id="372" w:author="Brian Locke" w:date="2025-11-12T20:23:00Z">
              <w:rPr/>
            </w:rPrChange>
          </w:rPr>
          <w:t>These categorical mappings correspond directly to the weighted κ analyses reported in the Results; agreement weights were assigned by quadratic distance between band indices. Panels A–C correspond to GPT-4o, o3, and GPT-5, respectively. All mappings and cross-tabulations used complete numeric LR pairs.</w:t>
        </w:r>
      </w:ins>
    </w:p>
    <w:p w14:paraId="4E0E93C4" w14:textId="77777777" w:rsidR="007070FF" w:rsidRDefault="00000000">
      <w:r>
        <w:rPr>
          <w:noProof/>
        </w:rPr>
        <w:lastRenderedPageBreak/>
        <w:drawing>
          <wp:inline distT="0" distB="0" distL="0" distR="0" wp14:anchorId="276BC03A" wp14:editId="6BBA2DE9">
            <wp:extent cx="5318876" cy="482960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318876" cy="4829608"/>
                    </a:xfrm>
                    <a:prstGeom prst="rect">
                      <a:avLst/>
                    </a:prstGeom>
                    <a:ln/>
                  </pic:spPr>
                </pic:pic>
              </a:graphicData>
            </a:graphic>
          </wp:inline>
        </w:drawing>
      </w:r>
    </w:p>
    <w:p w14:paraId="2047B0D4" w14:textId="77777777" w:rsidR="007070FF" w:rsidRDefault="00000000">
      <w:r>
        <w:rPr>
          <w:noProof/>
        </w:rPr>
        <w:lastRenderedPageBreak/>
        <w:drawing>
          <wp:inline distT="0" distB="0" distL="0" distR="0" wp14:anchorId="6080305D" wp14:editId="30CC4F34">
            <wp:extent cx="5943600" cy="539686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943600" cy="5396865"/>
                    </a:xfrm>
                    <a:prstGeom prst="rect">
                      <a:avLst/>
                    </a:prstGeom>
                    <a:ln/>
                  </pic:spPr>
                </pic:pic>
              </a:graphicData>
            </a:graphic>
          </wp:inline>
        </w:drawing>
      </w:r>
      <w:r>
        <w:rPr>
          <w:noProof/>
        </w:rPr>
        <w:lastRenderedPageBreak/>
        <w:drawing>
          <wp:inline distT="0" distB="0" distL="0" distR="0" wp14:anchorId="29075B8D" wp14:editId="1A500C03">
            <wp:extent cx="5469625" cy="496648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469625" cy="4966488"/>
                    </a:xfrm>
                    <a:prstGeom prst="rect">
                      <a:avLst/>
                    </a:prstGeom>
                    <a:ln/>
                  </pic:spPr>
                </pic:pic>
              </a:graphicData>
            </a:graphic>
          </wp:inline>
        </w:drawing>
      </w:r>
    </w:p>
    <w:sectPr w:rsidR="007070FF">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Brian Locke" w:date="2025-11-12T20:33:00Z" w:initials="">
    <w:p w14:paraId="0BE99620"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needed?</w:t>
      </w:r>
    </w:p>
  </w:comment>
  <w:comment w:id="177" w:author="Brian Locke" w:date="2025-11-12T19:46:00Z" w:initials="">
    <w:p w14:paraId="1B310499"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Need citations for both of these</w:t>
      </w:r>
    </w:p>
  </w:comment>
  <w:comment w:id="194" w:author="Amal Mohamed" w:date="2025-11-11T15:08:00Z" w:initials="">
    <w:p w14:paraId="428A132F"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STARD AI checklist, 22: Intended sample size and how it was determined</w:t>
      </w:r>
    </w:p>
    <w:p w14:paraId="460ED55B" w14:textId="77777777" w:rsidR="007070FF" w:rsidRDefault="007070FF">
      <w:pPr>
        <w:widowControl w:val="0"/>
        <w:pBdr>
          <w:top w:val="nil"/>
          <w:left w:val="nil"/>
          <w:bottom w:val="nil"/>
          <w:right w:val="nil"/>
          <w:between w:val="nil"/>
        </w:pBdr>
        <w:rPr>
          <w:rFonts w:ascii="Arial" w:eastAsia="Arial" w:hAnsi="Arial" w:cs="Arial"/>
          <w:color w:val="000000"/>
          <w:sz w:val="22"/>
          <w:szCs w:val="22"/>
        </w:rPr>
      </w:pPr>
    </w:p>
    <w:p w14:paraId="421BD163"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CHART checklist, 8-Report how the sample size was determined.</w:t>
      </w:r>
    </w:p>
  </w:comment>
  <w:comment w:id="230" w:author="Amal Mohamed" w:date="2025-11-11T15:04:00Z" w:initials="">
    <w:p w14:paraId="403C87D3"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STARD AI checklist, 19: How indeterminate index test or reference standard results were handled</w:t>
      </w:r>
    </w:p>
  </w:comment>
  <w:comment w:id="237" w:author="Amal Mohamed" w:date="2025-11-11T15:06:00Z" w:initials="">
    <w:p w14:paraId="6D3380B7"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STARD AI checklist, 20 :How missing data on the index test and reference standard were handled</w:t>
      </w:r>
    </w:p>
  </w:comment>
  <w:comment w:id="332" w:author="Brian Locke" w:date="2025-11-12T19:46:00Z" w:initials="">
    <w:p w14:paraId="6BDDEF3A"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it required that we separate this out? Duplicate from the first paragraph of the methods - so we should just include one.</w:t>
      </w:r>
    </w:p>
  </w:comment>
  <w:comment w:id="343" w:author="Brian Locke" w:date="2025-11-12T19:50:00Z" w:initials="">
    <w:p w14:paraId="3C2F82ED"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duplicate with earlier.</w:t>
      </w:r>
    </w:p>
  </w:comment>
  <w:comment w:id="351" w:author="Amal Mohamed" w:date="2025-11-11T15:16:00Z" w:initials="">
    <w:p w14:paraId="05BE8582"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CHART checklist: 5-State the number and characteristics of the individual(s) involved in prompt engineering.</w:t>
      </w:r>
    </w:p>
  </w:comment>
  <w:comment w:id="352" w:author="Brian Locke" w:date="2025-11-12T19:53:00Z" w:initials="">
    <w:p w14:paraId="791483AC" w14:textId="77777777" w:rsidR="007070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changed b/c just I did it and we didn't really validate the prompts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BE99620" w15:done="0"/>
  <w15:commentEx w15:paraId="1B310499" w15:done="0"/>
  <w15:commentEx w15:paraId="421BD163" w15:done="0"/>
  <w15:commentEx w15:paraId="403C87D3" w15:done="0"/>
  <w15:commentEx w15:paraId="6D3380B7" w15:done="0"/>
  <w15:commentEx w15:paraId="6BDDEF3A" w15:done="0"/>
  <w15:commentEx w15:paraId="3C2F82ED" w15:done="0"/>
  <w15:commentEx w15:paraId="05BE8582" w15:done="0"/>
  <w15:commentEx w15:paraId="791483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BE99620" w16cid:durableId="716CE9E8"/>
  <w16cid:commentId w16cid:paraId="1B310499" w16cid:durableId="4D021CDB"/>
  <w16cid:commentId w16cid:paraId="421BD163" w16cid:durableId="4E27A6D1"/>
  <w16cid:commentId w16cid:paraId="403C87D3" w16cid:durableId="3E14D521"/>
  <w16cid:commentId w16cid:paraId="6D3380B7" w16cid:durableId="34AFD5D6"/>
  <w16cid:commentId w16cid:paraId="6BDDEF3A" w16cid:durableId="463D3A00"/>
  <w16cid:commentId w16cid:paraId="3C2F82ED" w16cid:durableId="774E7F0F"/>
  <w16cid:commentId w16cid:paraId="05BE8582" w16cid:durableId="3173EB28"/>
  <w16cid:commentId w16cid:paraId="791483AC" w16cid:durableId="1E1576C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A6255BAC-83AC-164D-9470-036B085AD24C}"/>
  </w:font>
  <w:font w:name="Courier New">
    <w:panose1 w:val="02070309020205020404"/>
    <w:charset w:val="00"/>
    <w:family w:val="auto"/>
    <w:pitch w:val="default"/>
    <w:embedRegular r:id="rId2" w:fontKey="{659C2046-F92E-404D-A344-75201EA5F205}"/>
  </w:font>
  <w:font w:name="Times New Roman">
    <w:panose1 w:val="02020603050405020304"/>
    <w:charset w:val="00"/>
    <w:family w:val="roman"/>
    <w:pitch w:val="variable"/>
    <w:sig w:usb0="E0002EFF" w:usb1="C000785B" w:usb2="00000009" w:usb3="00000000" w:csb0="000001FF" w:csb1="00000000"/>
    <w:embedRegular r:id="rId3" w:fontKey="{D9470685-2D1D-C645-86C0-EC8F91C869FD}"/>
    <w:embedBold r:id="rId4" w:fontKey="{128E432F-5352-DB4E-A54C-307D3FE43131}"/>
    <w:embedItalic r:id="rId5" w:fontKey="{2744A936-D86A-9141-82E7-2C3AA8A48471}"/>
  </w:font>
  <w:font w:name="Play">
    <w:charset w:val="00"/>
    <w:family w:val="auto"/>
    <w:pitch w:val="default"/>
    <w:embedRegular r:id="rId6" w:fontKey="{46D7B1B1-9250-E646-8357-B6055A273723}"/>
  </w:font>
  <w:font w:name="Arial">
    <w:panose1 w:val="020B0604020202020204"/>
    <w:charset w:val="00"/>
    <w:family w:val="swiss"/>
    <w:pitch w:val="variable"/>
    <w:sig w:usb0="E0002AFF" w:usb1="C0007843" w:usb2="00000009" w:usb3="00000000" w:csb0="000001FF" w:csb1="00000000"/>
    <w:embedRegular r:id="rId7" w:fontKey="{74624675-6617-A443-9DA0-CD9165A45F4A}"/>
  </w:font>
  <w:font w:name="Gungsuh">
    <w:panose1 w:val="02030600000101010101"/>
    <w:charset w:val="81"/>
    <w:family w:val="roman"/>
    <w:pitch w:val="variable"/>
    <w:sig w:usb0="B00002AF" w:usb1="69D77CFB" w:usb2="00000030" w:usb3="00000000" w:csb0="0008009F" w:csb1="00000000"/>
    <w:embedRegular r:id="rId8" w:subsetted="1" w:fontKey="{215D99DD-0015-BA40-8065-BCACD01DF620}"/>
  </w:font>
  <w:font w:name="Cardo">
    <w:charset w:val="00"/>
    <w:family w:val="auto"/>
    <w:pitch w:val="default"/>
    <w:embedRegular r:id="rId9" w:fontKey="{0C2152AA-642C-0E4F-9FD0-BAD6391D023B}"/>
  </w:font>
  <w:font w:name="Consolas">
    <w:panose1 w:val="020B0609020204030204"/>
    <w:charset w:val="00"/>
    <w:family w:val="modern"/>
    <w:pitch w:val="fixed"/>
    <w:sig w:usb0="E10002FF" w:usb1="4000FCFF" w:usb2="00000009" w:usb3="00000000" w:csb0="0000019F" w:csb1="00000000"/>
    <w:embedRegular r:id="rId10" w:fontKey="{E22E8D6D-34B9-C947-A5E2-7539EBCB7C1E}"/>
  </w:font>
  <w:font w:name="Cambria Math">
    <w:panose1 w:val="02040503050406030204"/>
    <w:charset w:val="00"/>
    <w:family w:val="roman"/>
    <w:pitch w:val="variable"/>
    <w:sig w:usb0="E00002FF" w:usb1="420024FF" w:usb2="00000000" w:usb3="00000000" w:csb0="0000019F" w:csb1="00000000"/>
    <w:embedRegular r:id="rId11" w:fontKey="{34FD732B-34D8-194E-8C29-8329BE2A3CE7}"/>
  </w:font>
  <w:font w:name="Calibri">
    <w:panose1 w:val="020F0502020204030204"/>
    <w:charset w:val="00"/>
    <w:family w:val="swiss"/>
    <w:pitch w:val="variable"/>
    <w:sig w:usb0="E0002AFF" w:usb1="C000247B" w:usb2="00000009" w:usb3="00000000" w:csb0="000001FF" w:csb1="00000000"/>
    <w:embedRegular r:id="rId12" w:fontKey="{AFEE1750-CDFB-BD4B-86EA-139302A928EB}"/>
  </w:font>
  <w:font w:name="Cambria">
    <w:panose1 w:val="02040503050406030204"/>
    <w:charset w:val="00"/>
    <w:family w:val="roman"/>
    <w:pitch w:val="variable"/>
    <w:sig w:usb0="E00002FF" w:usb1="400004FF" w:usb2="00000000" w:usb3="00000000" w:csb0="0000019F" w:csb1="00000000"/>
    <w:embedRegular r:id="rId13" w:fontKey="{58165972-EF8D-614B-A02C-EADCE71902D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D5397B"/>
    <w:multiLevelType w:val="multilevel"/>
    <w:tmpl w:val="EC9016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465A94"/>
    <w:multiLevelType w:val="multilevel"/>
    <w:tmpl w:val="5FEA02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9A16760"/>
    <w:multiLevelType w:val="multilevel"/>
    <w:tmpl w:val="2410DD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0C91CC4"/>
    <w:multiLevelType w:val="multilevel"/>
    <w:tmpl w:val="8AD45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08364375">
    <w:abstractNumId w:val="1"/>
  </w:num>
  <w:num w:numId="2" w16cid:durableId="2017490712">
    <w:abstractNumId w:val="3"/>
  </w:num>
  <w:num w:numId="3" w16cid:durableId="1047293246">
    <w:abstractNumId w:val="2"/>
  </w:num>
  <w:num w:numId="4" w16cid:durableId="162210368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rian Locke">
    <w15:presenceInfo w15:providerId="AD" w15:userId="S::locke@mountainbiometrics.com::3e92e2c1-cba6-4306-8707-a9c18ff46f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0FF"/>
    <w:rsid w:val="007070FF"/>
    <w:rsid w:val="00BE3991"/>
    <w:rsid w:val="00E05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84FD19"/>
  <w15:docId w15:val="{3FF065E3-FBA7-F341-8409-C90474459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bCs/>
      <w:color w:val="0D0D0D"/>
    </w:rPr>
  </w:style>
  <w:style w:type="paragraph" w:styleId="Heading2">
    <w:name w:val="heading 2"/>
    <w:basedOn w:val="Normal"/>
    <w:next w:val="Normal"/>
    <w:uiPriority w:val="9"/>
    <w:unhideWhenUsed/>
    <w:qFormat/>
    <w:pPr>
      <w:keepNext/>
      <w:keepLines/>
      <w:outlineLvl w:val="1"/>
    </w:pPr>
    <w:rPr>
      <w:color w:val="000000"/>
      <w:u w:val="single"/>
    </w:rPr>
  </w:style>
  <w:style w:type="paragraph" w:styleId="Heading3">
    <w:name w:val="heading 3"/>
    <w:basedOn w:val="Normal"/>
    <w:next w:val="Normal"/>
    <w:uiPriority w:val="9"/>
    <w:unhideWhenUsed/>
    <w:qFormat/>
    <w:pPr>
      <w:keepNext/>
      <w:keepLines/>
      <w:outlineLvl w:val="2"/>
    </w:pPr>
    <w:rPr>
      <w:i/>
      <w:iCs/>
      <w:color w:val="000000"/>
    </w:rPr>
  </w:style>
  <w:style w:type="paragraph" w:styleId="Heading4">
    <w:name w:val="heading 4"/>
    <w:basedOn w:val="Normal"/>
    <w:next w:val="Normal"/>
    <w:uiPriority w:val="9"/>
    <w:semiHidden/>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rPr>
      <w:color w:val="000000"/>
    </w:rPr>
    <w:tblPr>
      <w:tblStyleRowBandSize w:val="1"/>
      <w:tblStyleColBandSize w:val="1"/>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0"/>
    <w:rPr>
      <w:color w:val="000000"/>
    </w:rPr>
    <w:tblPr>
      <w:tblStyleRowBandSize w:val="1"/>
      <w:tblStyleColBandSize w:val="1"/>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0"/>
    <w:rPr>
      <w:color w:val="000000"/>
    </w:rPr>
    <w:tblPr>
      <w:tblStyleRowBandSize w:val="1"/>
      <w:tblStyleColBandSize w:val="1"/>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0"/>
    <w:rPr>
      <w:color w:val="000000"/>
    </w:rPr>
    <w:tblPr>
      <w:tblStyleRowBandSize w:val="1"/>
      <w:tblStyleColBandSize w:val="1"/>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hyperlink" Target="https://github.com/reblocke/llm_estimate_lrs" TargetMode="External"/><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hyperlink" Target="mailto:brian.locke@imail.org" TargetMode="Externa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7608</Words>
  <Characters>43369</Characters>
  <Application>Microsoft Office Word</Application>
  <DocSecurity>0</DocSecurity>
  <Lines>361</Lines>
  <Paragraphs>101</Paragraphs>
  <ScaleCrop>false</ScaleCrop>
  <Company/>
  <LinksUpToDate>false</LinksUpToDate>
  <CharactersWithSpaces>50876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Locke</cp:lastModifiedBy>
  <cp:revision>2</cp:revision>
  <dcterms:created xsi:type="dcterms:W3CDTF">2025-11-13T04:47:00Z</dcterms:created>
  <dcterms:modified xsi:type="dcterms:W3CDTF">2025-11-13T04:47:00Z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id="Dgwv3R6E"/&gt;&lt;style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